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1FA7" w:rsidRDefault="004D4C4A" w:rsidP="004D4C4A">
      <w:pPr>
        <w:pStyle w:val="Heading1"/>
        <w:bidi/>
        <w:jc w:val="center"/>
        <w:rPr>
          <w:rFonts w:hint="cs"/>
          <w:noProof/>
          <w:rtl/>
          <w:lang w:bidi="ar-EG"/>
        </w:rPr>
      </w:pPr>
      <w:r>
        <w:rPr>
          <w:noProof/>
        </w:rPr>
        <w:t>wood</w:t>
      </w:r>
      <w:r w:rsidR="00424DA6">
        <w:rPr>
          <w:noProof/>
        </w:rPr>
        <w:t>s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4176"/>
        <w:gridCol w:w="4120"/>
      </w:tblGrid>
      <w:tr w:rsidR="00F31FA7" w:rsidTr="00424DA6">
        <w:tc>
          <w:tcPr>
            <w:tcW w:w="4176" w:type="dxa"/>
          </w:tcPr>
          <w:p w:rsidR="00F31FA7" w:rsidRDefault="00F31FA7">
            <w:pPr>
              <w:rPr>
                <w:noProof/>
                <w:rtl/>
              </w:rPr>
            </w:pPr>
            <w:r>
              <w:rPr>
                <w:noProof/>
              </w:rPr>
              <w:drawing>
                <wp:inline distT="0" distB="0" distL="0" distR="0" wp14:anchorId="13617ED3" wp14:editId="1E4B2EC2">
                  <wp:extent cx="2505075" cy="2505075"/>
                  <wp:effectExtent l="0" t="0" r="9525" b="9525"/>
                  <wp:docPr id="16" name="Picture 16" descr="فوتيه انتيك خشب زان تدهيب ورق انجليزي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فوتيه انتيك خشب زان تدهيب ورق انجليزي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0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1FA7" w:rsidRDefault="00F31FA7">
            <w:pPr>
              <w:rPr>
                <w:noProof/>
                <w:rtl/>
              </w:rPr>
            </w:pPr>
          </w:p>
          <w:p w:rsidR="004D4C4A" w:rsidRDefault="004D4C4A" w:rsidP="004D4C4A">
            <w:pPr>
              <w:pStyle w:val="Heading1"/>
              <w:rPr>
                <w:noProof/>
              </w:rPr>
            </w:pPr>
            <w:r>
              <w:rPr>
                <w:noProof/>
              </w:rPr>
              <w:t xml:space="preserve">Antique beech wood footboard with English paper gilding </w:t>
            </w:r>
          </w:p>
          <w:p w:rsidR="004D4C4A" w:rsidRPr="004D4C4A" w:rsidRDefault="004D4C4A">
            <w:pPr>
              <w:rPr>
                <w:rFonts w:hint="cs"/>
                <w:noProof/>
                <w:rtl/>
                <w:lang w:bidi="ar-EG"/>
              </w:rPr>
            </w:pPr>
          </w:p>
        </w:tc>
        <w:tc>
          <w:tcPr>
            <w:tcW w:w="4120" w:type="dxa"/>
          </w:tcPr>
          <w:p w:rsidR="004D4C4A" w:rsidRPr="009E0E10" w:rsidRDefault="004D4C4A" w:rsidP="004D4C4A">
            <w:pPr>
              <w:bidi w:val="0"/>
              <w:spacing w:before="100" w:beforeAutospacing="1" w:after="100" w:afterAutospacing="1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</w:rPr>
            </w:pPr>
            <w:r w:rsidRPr="009E0E10"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rtl/>
              </w:rPr>
              <w:t xml:space="preserve">فوتيه انتيك خشب زان </w:t>
            </w:r>
            <w:proofErr w:type="spellStart"/>
            <w:r w:rsidRPr="009E0E10"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rtl/>
              </w:rPr>
              <w:t>تدهيب</w:t>
            </w:r>
            <w:proofErr w:type="spellEnd"/>
            <w:r w:rsidRPr="009E0E10"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rtl/>
              </w:rPr>
              <w:t xml:space="preserve"> ورق انجليزي </w:t>
            </w:r>
          </w:p>
          <w:p w:rsidR="004D4C4A" w:rsidRPr="009E0E10" w:rsidRDefault="004D4C4A" w:rsidP="004D4C4A">
            <w:pPr>
              <w:bidi w:val="0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E0E10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del w:id="0" w:author="Unknown">
              <w:r w:rsidRPr="009E0E10"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delText>.000,00 EGP</w:delText>
              </w:r>
            </w:del>
            <w:r w:rsidRPr="009E0E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9E0E10">
              <w:rPr>
                <w:rFonts w:ascii="Times New Roman" w:eastAsia="Times New Roman" w:hAnsi="Times New Roman" w:cs="Times New Roman"/>
                <w:sz w:val="24"/>
                <w:szCs w:val="24"/>
                <w:rtl/>
              </w:rPr>
              <w:t>السعر الأصلي هو: 5.000,00</w:t>
            </w:r>
            <w:r w:rsidRPr="009E0E10">
              <w:rPr>
                <w:rFonts w:ascii="Times New Roman" w:eastAsia="Times New Roman" w:hAnsi="Times New Roman" w:cs="Times New Roman"/>
                <w:sz w:val="24"/>
                <w:szCs w:val="24"/>
              </w:rPr>
              <w:t> EGP.</w:t>
            </w:r>
            <w:ins w:id="1" w:author="Unknown">
              <w:r w:rsidRPr="009E0E10"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t>4.250,00 EGP</w:t>
              </w:r>
            </w:ins>
            <w:r w:rsidRPr="009E0E10">
              <w:rPr>
                <w:rFonts w:ascii="Times New Roman" w:eastAsia="Times New Roman" w:hAnsi="Times New Roman" w:cs="Times New Roman"/>
                <w:sz w:val="24"/>
                <w:szCs w:val="24"/>
                <w:rtl/>
              </w:rPr>
              <w:t>السعر الحالي هو: 4.250,00</w:t>
            </w:r>
            <w:r w:rsidRPr="009E0E10">
              <w:rPr>
                <w:rFonts w:ascii="Times New Roman" w:eastAsia="Times New Roman" w:hAnsi="Times New Roman" w:cs="Times New Roman"/>
                <w:sz w:val="24"/>
                <w:szCs w:val="24"/>
              </w:rPr>
              <w:t> EGP.</w:t>
            </w:r>
          </w:p>
          <w:p w:rsidR="004D4C4A" w:rsidRPr="009E0E10" w:rsidRDefault="004D4C4A" w:rsidP="004D4C4A">
            <w:pPr>
              <w:bidi w:val="0"/>
              <w:spacing w:before="100" w:beforeAutospacing="1" w:after="100" w:afterAutospacing="1"/>
              <w:jc w:val="right"/>
              <w:outlineLvl w:val="3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E0E10">
              <w:rPr>
                <w:rFonts w:ascii="Times New Roman" w:eastAsia="Times New Roman" w:hAnsi="Times New Roman" w:cs="Times New Roman"/>
                <w:b/>
                <w:bCs/>
                <w:color w:val="993300"/>
                <w:sz w:val="24"/>
                <w:szCs w:val="24"/>
                <w:rtl/>
              </w:rPr>
              <w:t xml:space="preserve">فوتيه انتيك خشب زان </w:t>
            </w:r>
            <w:proofErr w:type="spellStart"/>
            <w:r w:rsidRPr="009E0E10">
              <w:rPr>
                <w:rFonts w:ascii="Times New Roman" w:eastAsia="Times New Roman" w:hAnsi="Times New Roman" w:cs="Times New Roman"/>
                <w:b/>
                <w:bCs/>
                <w:color w:val="993300"/>
                <w:sz w:val="24"/>
                <w:szCs w:val="24"/>
                <w:rtl/>
              </w:rPr>
              <w:t>تدهيب</w:t>
            </w:r>
            <w:proofErr w:type="spellEnd"/>
            <w:r w:rsidRPr="009E0E10">
              <w:rPr>
                <w:rFonts w:ascii="Times New Roman" w:eastAsia="Times New Roman" w:hAnsi="Times New Roman" w:cs="Times New Roman"/>
                <w:b/>
                <w:bCs/>
                <w:color w:val="993300"/>
                <w:sz w:val="24"/>
                <w:szCs w:val="24"/>
                <w:rtl/>
              </w:rPr>
              <w:t xml:space="preserve"> ورق انجليزي</w:t>
            </w:r>
          </w:p>
          <w:p w:rsidR="004D4C4A" w:rsidRPr="009E0E10" w:rsidRDefault="004D4C4A" w:rsidP="004D4C4A">
            <w:pPr>
              <w:bidi w:val="0"/>
              <w:spacing w:before="100" w:beforeAutospacing="1" w:after="100" w:afterAutospacing="1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E0E1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>الخشب زان</w:t>
            </w:r>
            <w:r w:rsidRPr="009E0E10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 w:rsidRPr="009E0E1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>القماش قطيفة تركي</w:t>
            </w:r>
            <w:r w:rsidRPr="009E0E10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proofErr w:type="spellStart"/>
            <w:r w:rsidRPr="009E0E1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>تدهيب</w:t>
            </w:r>
            <w:proofErr w:type="spellEnd"/>
            <w:r w:rsidRPr="009E0E1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 xml:space="preserve"> ورق انجليزي + بودرة بلجيكي</w:t>
            </w:r>
            <w:r w:rsidRPr="009E0E10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 w:rsidRPr="009E0E1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rtl/>
              </w:rPr>
              <w:t>ارتفاع الظهر 98سم عرض 62سم عمق 55سم</w:t>
            </w:r>
          </w:p>
          <w:p w:rsidR="004D4C4A" w:rsidRPr="009E0E10" w:rsidRDefault="004D4C4A" w:rsidP="004D4C4A">
            <w:pPr>
              <w:bidi w:val="0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E0E10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4"/>
                <w:szCs w:val="24"/>
                <w:rtl/>
              </w:rPr>
              <w:t>الطقم مكون من 2 فوتيه انتيك (السعر المعروض سعر القطعة الواحدة</w:t>
            </w:r>
            <w:r w:rsidRPr="009E0E10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)</w:t>
            </w:r>
          </w:p>
          <w:p w:rsidR="004D4C4A" w:rsidRDefault="004D4C4A" w:rsidP="004D4C4A">
            <w:pPr>
              <w:rPr>
                <w:rFonts w:ascii="Times New Roman" w:eastAsia="Times New Roman" w:hAnsi="Times New Roman" w:cs="Times New Roman"/>
                <w:sz w:val="24"/>
                <w:szCs w:val="24"/>
                <w:rtl/>
              </w:rPr>
            </w:pPr>
            <w:r w:rsidRPr="009E0E10">
              <w:rPr>
                <w:rFonts w:ascii="Times New Roman" w:eastAsia="Times New Roman" w:hAnsi="Times New Roman" w:cs="Times New Roman"/>
                <w:sz w:val="24"/>
                <w:szCs w:val="24"/>
                <w:rtl/>
              </w:rPr>
              <w:t>التصنيفات</w:t>
            </w:r>
            <w:r w:rsidRPr="009E0E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hyperlink r:id="rId5" w:history="1">
              <w:r w:rsidRPr="009E0E10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rtl/>
                </w:rPr>
                <w:t>كراسي</w:t>
              </w:r>
            </w:hyperlink>
            <w:r w:rsidRPr="009E0E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hyperlink r:id="rId6" w:history="1">
              <w:r w:rsidRPr="009E0E10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rtl/>
                </w:rPr>
                <w:t>أخشاب</w:t>
              </w:r>
            </w:hyperlink>
            <w:r w:rsidRPr="009E0E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</w:p>
          <w:p w:rsidR="004D4C4A" w:rsidRDefault="004D4C4A" w:rsidP="004D4C4A">
            <w:pPr>
              <w:rPr>
                <w:rFonts w:ascii="Times New Roman" w:eastAsia="Times New Roman" w:hAnsi="Times New Roman" w:cs="Times New Roman"/>
                <w:sz w:val="24"/>
                <w:szCs w:val="24"/>
                <w:rtl/>
              </w:rPr>
            </w:pPr>
            <w:r w:rsidRPr="009E0E10">
              <w:rPr>
                <w:rFonts w:ascii="Times New Roman" w:eastAsia="Times New Roman" w:hAnsi="Times New Roman" w:cs="Times New Roman"/>
                <w:sz w:val="24"/>
                <w:szCs w:val="24"/>
                <w:rtl/>
              </w:rPr>
              <w:t>الوسوم</w:t>
            </w:r>
            <w:r w:rsidRPr="009E0E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hyperlink r:id="rId7" w:history="1">
              <w:r w:rsidRPr="009E0E10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rtl/>
                </w:rPr>
                <w:t>فوتيه</w:t>
              </w:r>
            </w:hyperlink>
            <w:r w:rsidRPr="009E0E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hyperlink r:id="rId8" w:history="1">
              <w:r w:rsidRPr="009E0E10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rtl/>
                </w:rPr>
                <w:t>كرسي انتيك</w:t>
              </w:r>
            </w:hyperlink>
            <w:r w:rsidRPr="009E0E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:rsidR="004D4C4A" w:rsidRDefault="004D4C4A" w:rsidP="004D4C4A">
            <w:pPr>
              <w:bidi w:val="0"/>
              <w:rPr>
                <w:noProof/>
              </w:rPr>
            </w:pPr>
            <w:bookmarkStart w:id="2" w:name="_GoBack"/>
            <w:r>
              <w:rPr>
                <w:noProof/>
              </w:rPr>
              <w:t xml:space="preserve">Antique beech wood footboard with English paper gilding </w:t>
            </w:r>
          </w:p>
          <w:bookmarkEnd w:id="2"/>
          <w:p w:rsidR="004D4C4A" w:rsidRDefault="004D4C4A" w:rsidP="004D4C4A">
            <w:pPr>
              <w:bidi w:val="0"/>
              <w:rPr>
                <w:noProof/>
              </w:rPr>
            </w:pPr>
            <w:r>
              <w:rPr>
                <w:rFonts w:cs="Arial"/>
                <w:noProof/>
                <w:rtl/>
              </w:rPr>
              <w:t xml:space="preserve">5.000,00 </w:t>
            </w:r>
            <w:r>
              <w:rPr>
                <w:noProof/>
              </w:rPr>
              <w:t>EGP The original price is: 5.000,00 EGP. 4.250,00 EGP The current price is: 4.250,00 EGP.</w:t>
            </w:r>
          </w:p>
          <w:p w:rsidR="004D4C4A" w:rsidRDefault="004D4C4A" w:rsidP="004D4C4A">
            <w:pPr>
              <w:bidi w:val="0"/>
              <w:rPr>
                <w:noProof/>
              </w:rPr>
            </w:pPr>
            <w:r>
              <w:rPr>
                <w:noProof/>
              </w:rPr>
              <w:t>Antique beech wood footboard with English paper gilding</w:t>
            </w:r>
          </w:p>
          <w:p w:rsidR="004D4C4A" w:rsidRDefault="004D4C4A" w:rsidP="004D4C4A">
            <w:pPr>
              <w:bidi w:val="0"/>
              <w:rPr>
                <w:noProof/>
              </w:rPr>
            </w:pPr>
            <w:r>
              <w:rPr>
                <w:noProof/>
              </w:rPr>
              <w:t>The wood is beech</w:t>
            </w:r>
          </w:p>
          <w:p w:rsidR="004D4C4A" w:rsidRDefault="004D4C4A" w:rsidP="004D4C4A">
            <w:pPr>
              <w:bidi w:val="0"/>
              <w:rPr>
                <w:noProof/>
              </w:rPr>
            </w:pPr>
            <w:r>
              <w:rPr>
                <w:noProof/>
              </w:rPr>
              <w:t>The fabric is Turkish velvet</w:t>
            </w:r>
          </w:p>
          <w:p w:rsidR="004D4C4A" w:rsidRDefault="004D4C4A" w:rsidP="004D4C4A">
            <w:pPr>
              <w:bidi w:val="0"/>
              <w:rPr>
                <w:noProof/>
              </w:rPr>
            </w:pPr>
            <w:r>
              <w:rPr>
                <w:noProof/>
              </w:rPr>
              <w:t>English paper gilding + Belgian powder</w:t>
            </w:r>
          </w:p>
          <w:p w:rsidR="004D4C4A" w:rsidRDefault="004D4C4A" w:rsidP="004D4C4A">
            <w:pPr>
              <w:bidi w:val="0"/>
              <w:rPr>
                <w:noProof/>
              </w:rPr>
            </w:pPr>
            <w:r>
              <w:rPr>
                <w:noProof/>
              </w:rPr>
              <w:t>Back height 98cm, width 62cm, depth 55cm</w:t>
            </w:r>
          </w:p>
          <w:p w:rsidR="004D4C4A" w:rsidRDefault="004D4C4A" w:rsidP="004D4C4A">
            <w:pPr>
              <w:bidi w:val="0"/>
              <w:rPr>
                <w:noProof/>
              </w:rPr>
            </w:pPr>
            <w:r>
              <w:rPr>
                <w:noProof/>
              </w:rPr>
              <w:t>The set consists of 2 antique pots (the displayed price is the price of one piece)</w:t>
            </w:r>
          </w:p>
          <w:p w:rsidR="004D4C4A" w:rsidRDefault="004D4C4A" w:rsidP="004D4C4A">
            <w:pPr>
              <w:bidi w:val="0"/>
              <w:rPr>
                <w:noProof/>
              </w:rPr>
            </w:pPr>
            <w:r>
              <w:rPr>
                <w:noProof/>
              </w:rPr>
              <w:t xml:space="preserve">Categories: chairs, wood, </w:t>
            </w:r>
          </w:p>
          <w:p w:rsidR="00F31FA7" w:rsidRDefault="004D4C4A" w:rsidP="004D4C4A">
            <w:pPr>
              <w:bidi w:val="0"/>
              <w:rPr>
                <w:noProof/>
                <w:rtl/>
              </w:rPr>
            </w:pPr>
            <w:r>
              <w:rPr>
                <w:noProof/>
              </w:rPr>
              <w:t>Tags: footboard, antique chair</w:t>
            </w:r>
          </w:p>
        </w:tc>
      </w:tr>
      <w:tr w:rsidR="00F31FA7" w:rsidTr="00424DA6">
        <w:tc>
          <w:tcPr>
            <w:tcW w:w="4176" w:type="dxa"/>
          </w:tcPr>
          <w:p w:rsidR="00F31FA7" w:rsidRDefault="004D4C4A">
            <w:pPr>
              <w:rPr>
                <w:noProof/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DCF0C4" wp14:editId="590D3C15">
                  <wp:extent cx="2457450" cy="2457450"/>
                  <wp:effectExtent l="0" t="0" r="0" b="0"/>
                  <wp:docPr id="17" name="Picture 17" descr="كرسي وايتي انتيك خشب زان ظهر كاني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كرسي وايتي انتيك خشب زان ظهر كاني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450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D4C4A" w:rsidRDefault="004D4C4A">
            <w:pPr>
              <w:rPr>
                <w:noProof/>
                <w:rtl/>
              </w:rPr>
            </w:pPr>
          </w:p>
          <w:p w:rsidR="004D4C4A" w:rsidRDefault="004D4C4A" w:rsidP="004D4C4A">
            <w:pPr>
              <w:pStyle w:val="Heading1"/>
              <w:rPr>
                <w:noProof/>
              </w:rPr>
            </w:pPr>
            <w:r>
              <w:rPr>
                <w:noProof/>
              </w:rPr>
              <w:t xml:space="preserve">Whitey antique beech wood chair with cane back </w:t>
            </w:r>
          </w:p>
          <w:p w:rsidR="004D4C4A" w:rsidRPr="004D4C4A" w:rsidRDefault="004D4C4A">
            <w:pPr>
              <w:rPr>
                <w:rFonts w:hint="cs"/>
                <w:noProof/>
                <w:rtl/>
                <w:lang w:bidi="ar-EG"/>
              </w:rPr>
            </w:pPr>
          </w:p>
        </w:tc>
        <w:tc>
          <w:tcPr>
            <w:tcW w:w="4120" w:type="dxa"/>
          </w:tcPr>
          <w:p w:rsidR="004D4C4A" w:rsidRDefault="004D4C4A" w:rsidP="004D4C4A">
            <w:pPr>
              <w:pStyle w:val="Heading1"/>
            </w:pPr>
            <w:r>
              <w:rPr>
                <w:rtl/>
              </w:rPr>
              <w:t xml:space="preserve">كرسي وايتي انتيك خشب زان ظهر </w:t>
            </w:r>
            <w:proofErr w:type="spellStart"/>
            <w:r>
              <w:rPr>
                <w:rtl/>
              </w:rPr>
              <w:t>كانيه</w:t>
            </w:r>
            <w:proofErr w:type="spellEnd"/>
            <w:r>
              <w:rPr>
                <w:rtl/>
              </w:rPr>
              <w:t xml:space="preserve"> </w:t>
            </w:r>
          </w:p>
          <w:p w:rsidR="004D4C4A" w:rsidRDefault="004D4C4A" w:rsidP="004D4C4A">
            <w:pPr>
              <w:pStyle w:val="price"/>
            </w:pPr>
            <w:del w:id="3" w:author="Unknown">
              <w:r>
                <w:rPr>
                  <w:rStyle w:val="woocommerce-price-amount"/>
                </w:rPr>
                <w:delText>2.500,00 </w:delText>
              </w:r>
              <w:r>
                <w:rPr>
                  <w:rStyle w:val="woocommerce-price-currencysymbol"/>
                </w:rPr>
                <w:delText>EGP</w:delText>
              </w:r>
            </w:del>
            <w:r>
              <w:t xml:space="preserve"> </w:t>
            </w:r>
            <w:r>
              <w:rPr>
                <w:rStyle w:val="screen-reader-text"/>
                <w:rtl/>
              </w:rPr>
              <w:t>السعر الأصلي هو: 2.500,00</w:t>
            </w:r>
            <w:r>
              <w:rPr>
                <w:rStyle w:val="screen-reader-text"/>
              </w:rPr>
              <w:t> EGP.</w:t>
            </w:r>
            <w:ins w:id="4" w:author="Unknown">
              <w:r>
                <w:rPr>
                  <w:rStyle w:val="woocommerce-price-amount"/>
                </w:rPr>
                <w:t>2.125,00 </w:t>
              </w:r>
              <w:r>
                <w:rPr>
                  <w:rStyle w:val="woocommerce-price-currencysymbol"/>
                </w:rPr>
                <w:t>EGP</w:t>
              </w:r>
            </w:ins>
            <w:r>
              <w:rPr>
                <w:rStyle w:val="screen-reader-text"/>
                <w:rtl/>
              </w:rPr>
              <w:t>السعر الحالي هو: 2.125,00</w:t>
            </w:r>
            <w:r>
              <w:rPr>
                <w:rStyle w:val="screen-reader-text"/>
              </w:rPr>
              <w:t> EGP.</w:t>
            </w:r>
          </w:p>
          <w:p w:rsidR="004D4C4A" w:rsidRDefault="004D4C4A" w:rsidP="004D4C4A">
            <w:pPr>
              <w:pStyle w:val="Heading4"/>
              <w:jc w:val="right"/>
            </w:pPr>
            <w:r>
              <w:rPr>
                <w:rStyle w:val="Strong"/>
                <w:b/>
                <w:bCs/>
                <w:color w:val="993300"/>
                <w:rtl/>
              </w:rPr>
              <w:t xml:space="preserve">كرسي وايتي انتيك خشب زان ظهر </w:t>
            </w:r>
            <w:proofErr w:type="spellStart"/>
            <w:r>
              <w:rPr>
                <w:rStyle w:val="Strong"/>
                <w:b/>
                <w:bCs/>
                <w:color w:val="993300"/>
                <w:rtl/>
              </w:rPr>
              <w:t>كانيه</w:t>
            </w:r>
            <w:proofErr w:type="spellEnd"/>
          </w:p>
          <w:p w:rsidR="004D4C4A" w:rsidRDefault="004D4C4A" w:rsidP="004D4C4A">
            <w:pPr>
              <w:pStyle w:val="NormalWeb"/>
              <w:jc w:val="right"/>
            </w:pPr>
            <w:r>
              <w:rPr>
                <w:rStyle w:val="Strong"/>
                <w:rtl/>
              </w:rPr>
              <w:t>الخشب زان</w:t>
            </w:r>
            <w:r>
              <w:br/>
            </w:r>
            <w:r>
              <w:rPr>
                <w:rStyle w:val="Strong"/>
                <w:rtl/>
              </w:rPr>
              <w:t xml:space="preserve">القماش </w:t>
            </w:r>
            <w:proofErr w:type="spellStart"/>
            <w:r>
              <w:rPr>
                <w:rStyle w:val="Strong"/>
                <w:rtl/>
              </w:rPr>
              <w:t>جوبلان</w:t>
            </w:r>
            <w:proofErr w:type="spellEnd"/>
            <w:r>
              <w:rPr>
                <w:rStyle w:val="Strong"/>
                <w:rtl/>
              </w:rPr>
              <w:t xml:space="preserve"> تركي + ظهر </w:t>
            </w:r>
            <w:proofErr w:type="spellStart"/>
            <w:r>
              <w:rPr>
                <w:rStyle w:val="Strong"/>
                <w:rtl/>
              </w:rPr>
              <w:t>كانيه</w:t>
            </w:r>
            <w:proofErr w:type="spellEnd"/>
            <w:r>
              <w:rPr>
                <w:rStyle w:val="Strong"/>
                <w:rtl/>
              </w:rPr>
              <w:t xml:space="preserve"> طبيعي</w:t>
            </w:r>
            <w:r>
              <w:br/>
            </w:r>
            <w:r>
              <w:rPr>
                <w:rStyle w:val="Strong"/>
                <w:rtl/>
              </w:rPr>
              <w:t>ارتفاع الظهر 87سم عرض 40سم عمق 40سم</w:t>
            </w:r>
          </w:p>
          <w:p w:rsidR="00F31FA7" w:rsidRDefault="004D4C4A" w:rsidP="004D4C4A">
            <w:pPr>
              <w:rPr>
                <w:noProof/>
                <w:rtl/>
              </w:rPr>
            </w:pPr>
            <w:r>
              <w:rPr>
                <w:rStyle w:val="Strong"/>
                <w:i/>
                <w:iCs/>
                <w:rtl/>
              </w:rPr>
              <w:t>الطقم مكون من 2 كرسي وايتي (السعر المعروض سعر الكرسي الواحد</w:t>
            </w:r>
          </w:p>
          <w:p w:rsidR="004D4C4A" w:rsidRDefault="004D4C4A" w:rsidP="004D4C4A">
            <w:pPr>
              <w:rPr>
                <w:noProof/>
                <w:rtl/>
              </w:rPr>
            </w:pPr>
          </w:p>
          <w:p w:rsidR="004D4C4A" w:rsidRDefault="004D4C4A" w:rsidP="004D4C4A">
            <w:pPr>
              <w:bidi w:val="0"/>
              <w:rPr>
                <w:noProof/>
              </w:rPr>
            </w:pPr>
            <w:r>
              <w:rPr>
                <w:noProof/>
              </w:rPr>
              <w:t xml:space="preserve">Whitey antique beech wood chair with cane back </w:t>
            </w:r>
          </w:p>
          <w:p w:rsidR="004D4C4A" w:rsidRDefault="004D4C4A" w:rsidP="004D4C4A">
            <w:pPr>
              <w:bidi w:val="0"/>
              <w:rPr>
                <w:noProof/>
              </w:rPr>
            </w:pPr>
            <w:r>
              <w:rPr>
                <w:rFonts w:cs="Arial"/>
                <w:noProof/>
                <w:rtl/>
              </w:rPr>
              <w:t xml:space="preserve">2.500,00 </w:t>
            </w:r>
            <w:r>
              <w:rPr>
                <w:noProof/>
              </w:rPr>
              <w:t>EGP The original price is: 2.500,00 EGP. 2.125,00 EGP The current price is: 2.125,00 EGP.</w:t>
            </w:r>
          </w:p>
          <w:p w:rsidR="004D4C4A" w:rsidRDefault="004D4C4A" w:rsidP="004D4C4A">
            <w:pPr>
              <w:bidi w:val="0"/>
              <w:rPr>
                <w:noProof/>
              </w:rPr>
            </w:pPr>
            <w:r>
              <w:rPr>
                <w:noProof/>
              </w:rPr>
              <w:t>Whitey antique beech wood chair with cane back</w:t>
            </w:r>
          </w:p>
          <w:p w:rsidR="004D4C4A" w:rsidRDefault="004D4C4A" w:rsidP="004D4C4A">
            <w:pPr>
              <w:bidi w:val="0"/>
              <w:rPr>
                <w:noProof/>
              </w:rPr>
            </w:pPr>
            <w:r>
              <w:rPr>
                <w:noProof/>
              </w:rPr>
              <w:t>The wood is beech</w:t>
            </w:r>
          </w:p>
          <w:p w:rsidR="004D4C4A" w:rsidRDefault="004D4C4A" w:rsidP="004D4C4A">
            <w:pPr>
              <w:bidi w:val="0"/>
              <w:rPr>
                <w:noProof/>
              </w:rPr>
            </w:pPr>
            <w:r>
              <w:rPr>
                <w:noProof/>
              </w:rPr>
              <w:t>Turkish Goblin fabric + natural canvas back</w:t>
            </w:r>
          </w:p>
          <w:p w:rsidR="004D4C4A" w:rsidRDefault="004D4C4A" w:rsidP="004D4C4A">
            <w:pPr>
              <w:bidi w:val="0"/>
              <w:rPr>
                <w:noProof/>
              </w:rPr>
            </w:pPr>
            <w:r>
              <w:rPr>
                <w:noProof/>
              </w:rPr>
              <w:t>Back height 87cm, width 40cm, depth 40cm</w:t>
            </w:r>
          </w:p>
          <w:p w:rsidR="004D4C4A" w:rsidRPr="004D4C4A" w:rsidRDefault="004D4C4A" w:rsidP="004D4C4A">
            <w:pPr>
              <w:bidi w:val="0"/>
              <w:rPr>
                <w:noProof/>
                <w:rtl/>
              </w:rPr>
            </w:pPr>
            <w:r>
              <w:rPr>
                <w:noProof/>
              </w:rPr>
              <w:t>The set consists of 2 Whitey chairs (the price shown is the price of one chair</w:t>
            </w:r>
          </w:p>
        </w:tc>
      </w:tr>
      <w:tr w:rsidR="009578C1" w:rsidTr="00424DA6">
        <w:tc>
          <w:tcPr>
            <w:tcW w:w="4176" w:type="dxa"/>
          </w:tcPr>
          <w:p w:rsidR="009578C1" w:rsidRDefault="00475F02">
            <w:pPr>
              <w:rPr>
                <w:noProof/>
                <w:rtl/>
                <w:lang w:bidi="ar-EG"/>
              </w:rPr>
            </w:pPr>
            <w:r>
              <w:rPr>
                <w:noProof/>
              </w:rPr>
              <w:drawing>
                <wp:inline distT="0" distB="0" distL="0" distR="0" wp14:anchorId="6A695FC5" wp14:editId="678BFC8E">
                  <wp:extent cx="2426335" cy="2426335"/>
                  <wp:effectExtent l="0" t="0" r="0" b="0"/>
                  <wp:docPr id="21" name="Picture 21" descr="بنكيت تدهيب انتيك خشب زان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بنكيت تدهيب انتيك خشب زان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6335" cy="2426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5F02" w:rsidRDefault="00475F02">
            <w:pPr>
              <w:rPr>
                <w:noProof/>
                <w:rtl/>
                <w:lang w:bidi="ar-EG"/>
              </w:rPr>
            </w:pPr>
          </w:p>
          <w:p w:rsidR="00475F02" w:rsidRDefault="00475F02" w:rsidP="00475F02">
            <w:pPr>
              <w:pStyle w:val="Heading1"/>
            </w:pPr>
            <w:r>
              <w:t xml:space="preserve">Antique beech wood gilding </w:t>
            </w:r>
            <w:proofErr w:type="spellStart"/>
            <w:r>
              <w:t>banket</w:t>
            </w:r>
            <w:proofErr w:type="spellEnd"/>
            <w:r>
              <w:t xml:space="preserve"> </w:t>
            </w:r>
          </w:p>
          <w:p w:rsidR="00475F02" w:rsidRDefault="00475F02">
            <w:pPr>
              <w:rPr>
                <w:rFonts w:hint="cs"/>
                <w:noProof/>
                <w:lang w:bidi="ar-EG"/>
              </w:rPr>
            </w:pPr>
          </w:p>
        </w:tc>
        <w:tc>
          <w:tcPr>
            <w:tcW w:w="4120" w:type="dxa"/>
          </w:tcPr>
          <w:p w:rsidR="00475F02" w:rsidRDefault="00475F02" w:rsidP="00475F02">
            <w:pPr>
              <w:pStyle w:val="Heading1"/>
            </w:pPr>
            <w:proofErr w:type="spellStart"/>
            <w:r>
              <w:rPr>
                <w:rtl/>
              </w:rPr>
              <w:t>بنكيت</w:t>
            </w:r>
            <w:proofErr w:type="spellEnd"/>
            <w:r>
              <w:rPr>
                <w:rtl/>
              </w:rPr>
              <w:t xml:space="preserve"> </w:t>
            </w:r>
            <w:proofErr w:type="spellStart"/>
            <w:r>
              <w:rPr>
                <w:rtl/>
              </w:rPr>
              <w:t>تدهيب</w:t>
            </w:r>
            <w:proofErr w:type="spellEnd"/>
            <w:r>
              <w:rPr>
                <w:rtl/>
              </w:rPr>
              <w:t xml:space="preserve"> انتيك خشب زان </w:t>
            </w:r>
          </w:p>
          <w:p w:rsidR="00475F02" w:rsidRDefault="00475F02" w:rsidP="00475F02">
            <w:pPr>
              <w:pStyle w:val="price"/>
            </w:pPr>
            <w:del w:id="5" w:author="Unknown">
              <w:r>
                <w:rPr>
                  <w:rStyle w:val="woocommerce-price-amount"/>
                </w:rPr>
                <w:delText>15.600,00 </w:delText>
              </w:r>
              <w:r>
                <w:rPr>
                  <w:rStyle w:val="woocommerce-price-currencysymbol"/>
                </w:rPr>
                <w:delText>EGP</w:delText>
              </w:r>
            </w:del>
            <w:r>
              <w:t xml:space="preserve"> </w:t>
            </w:r>
            <w:r>
              <w:rPr>
                <w:rStyle w:val="screen-reader-text"/>
                <w:rtl/>
              </w:rPr>
              <w:t>السعر الأصلي هو: 15.600,00</w:t>
            </w:r>
            <w:r>
              <w:rPr>
                <w:rStyle w:val="screen-reader-text"/>
              </w:rPr>
              <w:t> EGP.</w:t>
            </w:r>
            <w:ins w:id="6" w:author="Unknown">
              <w:r>
                <w:rPr>
                  <w:rStyle w:val="woocommerce-price-amount"/>
                </w:rPr>
                <w:t>14.200,00 </w:t>
              </w:r>
              <w:r>
                <w:rPr>
                  <w:rStyle w:val="woocommerce-price-currencysymbol"/>
                </w:rPr>
                <w:t>EGP</w:t>
              </w:r>
            </w:ins>
            <w:r>
              <w:rPr>
                <w:rStyle w:val="screen-reader-text"/>
                <w:rtl/>
              </w:rPr>
              <w:t>السعر الحالي هو: 14.200,00</w:t>
            </w:r>
            <w:r>
              <w:rPr>
                <w:rStyle w:val="screen-reader-text"/>
              </w:rPr>
              <w:t> EGP.</w:t>
            </w:r>
          </w:p>
          <w:p w:rsidR="00475F02" w:rsidRDefault="00475F02" w:rsidP="00475F02">
            <w:pPr>
              <w:pStyle w:val="Heading4"/>
              <w:jc w:val="right"/>
            </w:pPr>
            <w:proofErr w:type="spellStart"/>
            <w:r>
              <w:rPr>
                <w:color w:val="993300"/>
                <w:rtl/>
              </w:rPr>
              <w:t>بنكيت</w:t>
            </w:r>
            <w:proofErr w:type="spellEnd"/>
            <w:r>
              <w:rPr>
                <w:color w:val="993300"/>
                <w:rtl/>
              </w:rPr>
              <w:t xml:space="preserve"> </w:t>
            </w:r>
            <w:proofErr w:type="spellStart"/>
            <w:r>
              <w:rPr>
                <w:color w:val="993300"/>
                <w:rtl/>
              </w:rPr>
              <w:t>تدهيب</w:t>
            </w:r>
            <w:proofErr w:type="spellEnd"/>
            <w:r>
              <w:rPr>
                <w:color w:val="993300"/>
                <w:rtl/>
              </w:rPr>
              <w:t xml:space="preserve"> انتيك خشب زان</w:t>
            </w:r>
          </w:p>
          <w:p w:rsidR="00475F02" w:rsidRDefault="00475F02" w:rsidP="00475F02">
            <w:pPr>
              <w:pStyle w:val="NormalWeb"/>
              <w:jc w:val="right"/>
            </w:pPr>
            <w:r>
              <w:rPr>
                <w:rStyle w:val="Strong"/>
                <w:rtl/>
              </w:rPr>
              <w:t xml:space="preserve">خشب زان روماني </w:t>
            </w:r>
            <w:proofErr w:type="spellStart"/>
            <w:r>
              <w:rPr>
                <w:rStyle w:val="Strong"/>
                <w:rtl/>
              </w:rPr>
              <w:t>أويمة</w:t>
            </w:r>
            <w:proofErr w:type="spellEnd"/>
            <w:r>
              <w:rPr>
                <w:rStyle w:val="Strong"/>
                <w:rtl/>
              </w:rPr>
              <w:t xml:space="preserve"> حفر يدوي</w:t>
            </w:r>
            <w:r>
              <w:rPr>
                <w:b/>
                <w:bCs/>
              </w:rPr>
              <w:br/>
            </w:r>
            <w:proofErr w:type="spellStart"/>
            <w:r>
              <w:rPr>
                <w:rStyle w:val="Strong"/>
                <w:rtl/>
              </w:rPr>
              <w:t>تدهيب</w:t>
            </w:r>
            <w:proofErr w:type="spellEnd"/>
            <w:r>
              <w:rPr>
                <w:rStyle w:val="Strong"/>
                <w:rtl/>
              </w:rPr>
              <w:t xml:space="preserve"> مترب انتيك قطيفة تركي</w:t>
            </w:r>
            <w:r>
              <w:br/>
            </w:r>
            <w:r>
              <w:rPr>
                <w:rStyle w:val="Strong"/>
                <w:rtl/>
              </w:rPr>
              <w:t>عرض 130سم عمق 58سم ارتفاع 50سم</w:t>
            </w:r>
            <w:r>
              <w:br/>
            </w:r>
            <w:r>
              <w:rPr>
                <w:rStyle w:val="Strong"/>
                <w:rtl/>
              </w:rPr>
              <w:t>ضمان لمدة عام</w:t>
            </w:r>
          </w:p>
          <w:p w:rsidR="00475F02" w:rsidRDefault="00475F02" w:rsidP="00475F02">
            <w:pPr>
              <w:pStyle w:val="Heading1"/>
            </w:pPr>
            <w:r>
              <w:t xml:space="preserve">Antique beech wood gilding </w:t>
            </w:r>
            <w:proofErr w:type="spellStart"/>
            <w:r>
              <w:t>banket</w:t>
            </w:r>
            <w:proofErr w:type="spellEnd"/>
            <w:r>
              <w:t xml:space="preserve"> </w:t>
            </w:r>
          </w:p>
          <w:p w:rsidR="00475F02" w:rsidRPr="00475F02" w:rsidRDefault="00475F02" w:rsidP="00475F02">
            <w:pPr>
              <w:pStyle w:val="Heading1"/>
              <w:rPr>
                <w:sz w:val="24"/>
                <w:szCs w:val="24"/>
              </w:rPr>
            </w:pPr>
            <w:r w:rsidRPr="00475F02">
              <w:rPr>
                <w:sz w:val="24"/>
                <w:szCs w:val="24"/>
              </w:rPr>
              <w:t>15.600.00 EGP The original price is: 15.600.00 EGP. 14.200.00 EGP The current price is: 14.200.00 EGP.</w:t>
            </w:r>
          </w:p>
          <w:p w:rsidR="00475F02" w:rsidRPr="00475F02" w:rsidRDefault="00475F02" w:rsidP="00475F02">
            <w:pPr>
              <w:pStyle w:val="Heading1"/>
              <w:rPr>
                <w:sz w:val="24"/>
                <w:szCs w:val="24"/>
              </w:rPr>
            </w:pPr>
            <w:r w:rsidRPr="00475F02">
              <w:rPr>
                <w:sz w:val="24"/>
                <w:szCs w:val="24"/>
              </w:rPr>
              <w:t xml:space="preserve">Antique beech wood gilding </w:t>
            </w:r>
            <w:proofErr w:type="spellStart"/>
            <w:r w:rsidRPr="00475F02">
              <w:rPr>
                <w:sz w:val="24"/>
                <w:szCs w:val="24"/>
              </w:rPr>
              <w:t>banket</w:t>
            </w:r>
            <w:proofErr w:type="spellEnd"/>
          </w:p>
          <w:p w:rsidR="00475F02" w:rsidRPr="00475F02" w:rsidRDefault="00475F02" w:rsidP="00475F02">
            <w:pPr>
              <w:pStyle w:val="Heading1"/>
              <w:rPr>
                <w:sz w:val="24"/>
                <w:szCs w:val="24"/>
              </w:rPr>
            </w:pPr>
            <w:r w:rsidRPr="00475F02">
              <w:rPr>
                <w:sz w:val="24"/>
                <w:szCs w:val="24"/>
              </w:rPr>
              <w:t>Hand-carved Romanian beech wood</w:t>
            </w:r>
          </w:p>
          <w:p w:rsidR="00475F02" w:rsidRPr="00475F02" w:rsidRDefault="00475F02" w:rsidP="00475F02">
            <w:pPr>
              <w:pStyle w:val="Heading1"/>
              <w:rPr>
                <w:sz w:val="24"/>
                <w:szCs w:val="24"/>
              </w:rPr>
            </w:pPr>
            <w:r w:rsidRPr="00475F02">
              <w:rPr>
                <w:sz w:val="24"/>
                <w:szCs w:val="24"/>
              </w:rPr>
              <w:t>Dusty gilding, antique Turkish velvet</w:t>
            </w:r>
          </w:p>
          <w:p w:rsidR="00475F02" w:rsidRPr="00475F02" w:rsidRDefault="00475F02" w:rsidP="00475F02">
            <w:pPr>
              <w:pStyle w:val="Heading1"/>
              <w:rPr>
                <w:sz w:val="24"/>
                <w:szCs w:val="24"/>
              </w:rPr>
            </w:pPr>
            <w:r w:rsidRPr="00475F02">
              <w:rPr>
                <w:sz w:val="24"/>
                <w:szCs w:val="24"/>
              </w:rPr>
              <w:t>Width 130cm, depth 58cm, height 50cm</w:t>
            </w:r>
          </w:p>
          <w:p w:rsidR="009578C1" w:rsidRDefault="00475F02" w:rsidP="00475F02">
            <w:pPr>
              <w:pStyle w:val="Heading1"/>
              <w:outlineLvl w:val="0"/>
              <w:rPr>
                <w:rtl/>
              </w:rPr>
            </w:pPr>
            <w:r w:rsidRPr="00475F02">
              <w:rPr>
                <w:sz w:val="24"/>
                <w:szCs w:val="24"/>
              </w:rPr>
              <w:t>One year warranty</w:t>
            </w:r>
          </w:p>
        </w:tc>
      </w:tr>
      <w:tr w:rsidR="00527580" w:rsidTr="00424DA6">
        <w:tc>
          <w:tcPr>
            <w:tcW w:w="4176" w:type="dxa"/>
          </w:tcPr>
          <w:p w:rsidR="00527580" w:rsidRDefault="00527580">
            <w:pPr>
              <w:rPr>
                <w:noProof/>
                <w:rtl/>
                <w:lang w:bidi="ar-EG"/>
              </w:rPr>
            </w:pPr>
            <w:r>
              <w:rPr>
                <w:noProof/>
              </w:rPr>
              <w:drawing>
                <wp:inline distT="0" distB="0" distL="0" distR="0" wp14:anchorId="6857D83C" wp14:editId="0D0F5868">
                  <wp:extent cx="2457450" cy="2457450"/>
                  <wp:effectExtent l="0" t="0" r="0" b="0"/>
                  <wp:docPr id="19" name="Picture 19" descr="بوف شامبين 4 رجل خشب زان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بوف شامبين 4 رجل خشب زان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450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27580" w:rsidRDefault="00527580">
            <w:pPr>
              <w:rPr>
                <w:noProof/>
                <w:rtl/>
                <w:lang w:bidi="ar-EG"/>
              </w:rPr>
            </w:pPr>
          </w:p>
          <w:p w:rsidR="00527580" w:rsidRDefault="00527580" w:rsidP="00527580">
            <w:pPr>
              <w:pStyle w:val="Heading1"/>
              <w:rPr>
                <w:rFonts w:hint="cs"/>
              </w:rPr>
            </w:pPr>
            <w:proofErr w:type="spellStart"/>
            <w:r>
              <w:t>Bouf</w:t>
            </w:r>
            <w:proofErr w:type="spellEnd"/>
            <w:r>
              <w:t xml:space="preserve"> Champagne 4 leg beech wood </w:t>
            </w:r>
          </w:p>
        </w:tc>
        <w:tc>
          <w:tcPr>
            <w:tcW w:w="4120" w:type="dxa"/>
          </w:tcPr>
          <w:p w:rsidR="00527580" w:rsidRDefault="00527580" w:rsidP="00527580">
            <w:pPr>
              <w:pStyle w:val="Heading1"/>
            </w:pPr>
            <w:proofErr w:type="spellStart"/>
            <w:r>
              <w:rPr>
                <w:rtl/>
              </w:rPr>
              <w:t>بوف</w:t>
            </w:r>
            <w:proofErr w:type="spellEnd"/>
            <w:r>
              <w:rPr>
                <w:rtl/>
              </w:rPr>
              <w:t xml:space="preserve"> </w:t>
            </w:r>
            <w:proofErr w:type="spellStart"/>
            <w:r>
              <w:rPr>
                <w:rtl/>
              </w:rPr>
              <w:t>شامبين</w:t>
            </w:r>
            <w:proofErr w:type="spellEnd"/>
            <w:r>
              <w:rPr>
                <w:rtl/>
              </w:rPr>
              <w:t xml:space="preserve"> 4 رجل خشب زان </w:t>
            </w:r>
          </w:p>
          <w:p w:rsidR="00527580" w:rsidRDefault="00527580" w:rsidP="00527580">
            <w:pPr>
              <w:pStyle w:val="price"/>
            </w:pPr>
            <w:del w:id="7" w:author="Unknown">
              <w:r>
                <w:rPr>
                  <w:rStyle w:val="woocommerce-price-amount"/>
                </w:rPr>
                <w:delText>1.850,00 </w:delText>
              </w:r>
              <w:r>
                <w:rPr>
                  <w:rStyle w:val="woocommerce-price-currencysymbol"/>
                </w:rPr>
                <w:delText>EGP</w:delText>
              </w:r>
            </w:del>
            <w:r>
              <w:t xml:space="preserve"> </w:t>
            </w:r>
            <w:r>
              <w:rPr>
                <w:rStyle w:val="screen-reader-text"/>
                <w:rtl/>
              </w:rPr>
              <w:t>السعر الأصلي هو: 1.850,00</w:t>
            </w:r>
            <w:r>
              <w:rPr>
                <w:rStyle w:val="screen-reader-text"/>
              </w:rPr>
              <w:t> EGP.</w:t>
            </w:r>
            <w:ins w:id="8" w:author="Unknown">
              <w:r>
                <w:rPr>
                  <w:rStyle w:val="woocommerce-price-amount"/>
                </w:rPr>
                <w:t>1.665,00 </w:t>
              </w:r>
              <w:r>
                <w:rPr>
                  <w:rStyle w:val="woocommerce-price-currencysymbol"/>
                </w:rPr>
                <w:t>EGP</w:t>
              </w:r>
            </w:ins>
            <w:r>
              <w:rPr>
                <w:rStyle w:val="screen-reader-text"/>
                <w:rtl/>
              </w:rPr>
              <w:t>السعر الحالي هو: 1.665,00</w:t>
            </w:r>
            <w:r>
              <w:rPr>
                <w:rStyle w:val="screen-reader-text"/>
              </w:rPr>
              <w:t> EGP.</w:t>
            </w:r>
          </w:p>
          <w:p w:rsidR="00527580" w:rsidRDefault="00527580" w:rsidP="00527580">
            <w:pPr>
              <w:pStyle w:val="Heading4"/>
              <w:jc w:val="right"/>
            </w:pPr>
            <w:proofErr w:type="spellStart"/>
            <w:r>
              <w:rPr>
                <w:rStyle w:val="Strong"/>
                <w:b/>
                <w:bCs/>
                <w:color w:val="993300"/>
                <w:rtl/>
              </w:rPr>
              <w:t>بوف</w:t>
            </w:r>
            <w:proofErr w:type="spellEnd"/>
            <w:r>
              <w:rPr>
                <w:rStyle w:val="Strong"/>
                <w:b/>
                <w:bCs/>
                <w:color w:val="993300"/>
                <w:rtl/>
              </w:rPr>
              <w:t xml:space="preserve"> </w:t>
            </w:r>
            <w:proofErr w:type="spellStart"/>
            <w:r>
              <w:rPr>
                <w:rStyle w:val="Strong"/>
                <w:b/>
                <w:bCs/>
                <w:color w:val="993300"/>
                <w:rtl/>
              </w:rPr>
              <w:t>شامبين</w:t>
            </w:r>
            <w:proofErr w:type="spellEnd"/>
            <w:r>
              <w:rPr>
                <w:rStyle w:val="Strong"/>
                <w:b/>
                <w:bCs/>
                <w:color w:val="993300"/>
                <w:rtl/>
              </w:rPr>
              <w:t xml:space="preserve"> 4 رجل خشب زان</w:t>
            </w:r>
          </w:p>
          <w:p w:rsidR="00527580" w:rsidRDefault="00527580" w:rsidP="00527580">
            <w:pPr>
              <w:pStyle w:val="NormalWeb"/>
              <w:jc w:val="right"/>
              <w:rPr>
                <w:rFonts w:hint="cs"/>
                <w:lang w:bidi="ar-EG"/>
              </w:rPr>
            </w:pPr>
            <w:r>
              <w:rPr>
                <w:rStyle w:val="Strong"/>
                <w:rtl/>
              </w:rPr>
              <w:t>خشب زان قماش تركي</w:t>
            </w:r>
            <w:r>
              <w:br/>
            </w:r>
            <w:r>
              <w:rPr>
                <w:rStyle w:val="Strong"/>
                <w:rtl/>
              </w:rPr>
              <w:t>مقاس 40سم * 50سم ارتفاع 45سم</w:t>
            </w:r>
          </w:p>
          <w:p w:rsidR="00527580" w:rsidRDefault="00527580" w:rsidP="00527580">
            <w:pPr>
              <w:pStyle w:val="Heading1"/>
            </w:pPr>
            <w:proofErr w:type="spellStart"/>
            <w:r>
              <w:t>Bouf</w:t>
            </w:r>
            <w:proofErr w:type="spellEnd"/>
            <w:r>
              <w:t xml:space="preserve"> Champagne 4 leg beech wood </w:t>
            </w:r>
          </w:p>
          <w:p w:rsidR="00527580" w:rsidRPr="00527580" w:rsidRDefault="00527580" w:rsidP="00527580">
            <w:pPr>
              <w:pStyle w:val="Heading1"/>
              <w:rPr>
                <w:b w:val="0"/>
                <w:bCs w:val="0"/>
                <w:sz w:val="28"/>
                <w:szCs w:val="28"/>
              </w:rPr>
            </w:pPr>
            <w:r w:rsidRPr="00527580">
              <w:rPr>
                <w:b w:val="0"/>
                <w:bCs w:val="0"/>
                <w:sz w:val="28"/>
                <w:szCs w:val="28"/>
              </w:rPr>
              <w:t>1.850,00 EGP The original price is: 1.850,00 EGP. 1.665,00 EGP The current price is: 1.665,00 EGP.</w:t>
            </w:r>
          </w:p>
          <w:p w:rsidR="00527580" w:rsidRPr="00527580" w:rsidRDefault="00527580" w:rsidP="00527580">
            <w:pPr>
              <w:pStyle w:val="Heading1"/>
              <w:rPr>
                <w:b w:val="0"/>
                <w:bCs w:val="0"/>
                <w:sz w:val="28"/>
                <w:szCs w:val="28"/>
              </w:rPr>
            </w:pPr>
            <w:proofErr w:type="spellStart"/>
            <w:r w:rsidRPr="00527580">
              <w:rPr>
                <w:b w:val="0"/>
                <w:bCs w:val="0"/>
                <w:sz w:val="28"/>
                <w:szCs w:val="28"/>
              </w:rPr>
              <w:t>Bouf</w:t>
            </w:r>
            <w:proofErr w:type="spellEnd"/>
            <w:r w:rsidRPr="00527580">
              <w:rPr>
                <w:b w:val="0"/>
                <w:bCs w:val="0"/>
                <w:sz w:val="28"/>
                <w:szCs w:val="28"/>
              </w:rPr>
              <w:t xml:space="preserve"> Champagne 4 leg beech wood</w:t>
            </w:r>
          </w:p>
          <w:p w:rsidR="00527580" w:rsidRPr="00527580" w:rsidRDefault="00527580" w:rsidP="00527580">
            <w:pPr>
              <w:pStyle w:val="Heading1"/>
              <w:rPr>
                <w:b w:val="0"/>
                <w:bCs w:val="0"/>
                <w:sz w:val="28"/>
                <w:szCs w:val="28"/>
              </w:rPr>
            </w:pPr>
            <w:r w:rsidRPr="00527580">
              <w:rPr>
                <w:b w:val="0"/>
                <w:bCs w:val="0"/>
                <w:sz w:val="28"/>
                <w:szCs w:val="28"/>
              </w:rPr>
              <w:t>Beech wood and Turkish fabric</w:t>
            </w:r>
          </w:p>
          <w:p w:rsidR="00527580" w:rsidRPr="00527580" w:rsidRDefault="00527580" w:rsidP="00527580">
            <w:pPr>
              <w:pStyle w:val="Heading1"/>
              <w:outlineLvl w:val="0"/>
              <w:rPr>
                <w:rtl/>
              </w:rPr>
            </w:pPr>
            <w:r w:rsidRPr="00527580">
              <w:rPr>
                <w:b w:val="0"/>
                <w:bCs w:val="0"/>
                <w:sz w:val="28"/>
                <w:szCs w:val="28"/>
              </w:rPr>
              <w:t>Size 40cm * 50cm height 45cm</w:t>
            </w:r>
          </w:p>
        </w:tc>
      </w:tr>
      <w:tr w:rsidR="00527580" w:rsidTr="00424DA6">
        <w:tc>
          <w:tcPr>
            <w:tcW w:w="4176" w:type="dxa"/>
          </w:tcPr>
          <w:p w:rsidR="00527580" w:rsidRDefault="0052758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F0AC7" wp14:editId="1EFD6849">
                  <wp:extent cx="2457450" cy="2457450"/>
                  <wp:effectExtent l="0" t="0" r="0" b="0"/>
                  <wp:docPr id="20" name="Picture 20" descr="بوف مدهب 4 رجل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بوف مدهب 4 رجل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450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0" w:type="dxa"/>
          </w:tcPr>
          <w:p w:rsidR="009578C1" w:rsidRDefault="009578C1" w:rsidP="009578C1">
            <w:pPr>
              <w:pStyle w:val="Heading1"/>
            </w:pPr>
            <w:proofErr w:type="spellStart"/>
            <w:r>
              <w:rPr>
                <w:rtl/>
              </w:rPr>
              <w:t>بوف</w:t>
            </w:r>
            <w:proofErr w:type="spellEnd"/>
            <w:r>
              <w:rPr>
                <w:rtl/>
              </w:rPr>
              <w:t xml:space="preserve"> </w:t>
            </w:r>
            <w:proofErr w:type="spellStart"/>
            <w:r>
              <w:rPr>
                <w:rtl/>
              </w:rPr>
              <w:t>مدهب</w:t>
            </w:r>
            <w:proofErr w:type="spellEnd"/>
            <w:r>
              <w:rPr>
                <w:rtl/>
              </w:rPr>
              <w:t xml:space="preserve"> 4 رجل </w:t>
            </w:r>
          </w:p>
          <w:p w:rsidR="009578C1" w:rsidRDefault="009578C1" w:rsidP="009578C1">
            <w:pPr>
              <w:pStyle w:val="price"/>
            </w:pPr>
            <w:del w:id="9" w:author="Unknown">
              <w:r>
                <w:rPr>
                  <w:rStyle w:val="woocommerce-price-amount"/>
                </w:rPr>
                <w:delText>1.850,00 </w:delText>
              </w:r>
              <w:r>
                <w:rPr>
                  <w:rStyle w:val="woocommerce-price-currencysymbol"/>
                </w:rPr>
                <w:delText>EGP</w:delText>
              </w:r>
            </w:del>
            <w:r>
              <w:t xml:space="preserve"> </w:t>
            </w:r>
            <w:r>
              <w:rPr>
                <w:rStyle w:val="screen-reader-text"/>
                <w:rtl/>
              </w:rPr>
              <w:t>السعر الأصلي هو: 1.850,00</w:t>
            </w:r>
            <w:r>
              <w:rPr>
                <w:rStyle w:val="screen-reader-text"/>
              </w:rPr>
              <w:t> EGP.</w:t>
            </w:r>
            <w:ins w:id="10" w:author="Unknown">
              <w:r>
                <w:rPr>
                  <w:rStyle w:val="woocommerce-price-amount"/>
                </w:rPr>
                <w:t>1.665,00 </w:t>
              </w:r>
              <w:r>
                <w:rPr>
                  <w:rStyle w:val="woocommerce-price-currencysymbol"/>
                </w:rPr>
                <w:t>EGP</w:t>
              </w:r>
            </w:ins>
            <w:r>
              <w:rPr>
                <w:rStyle w:val="screen-reader-text"/>
                <w:rtl/>
              </w:rPr>
              <w:t>السعر الحالي هو: 1.665,00</w:t>
            </w:r>
            <w:r>
              <w:rPr>
                <w:rStyle w:val="screen-reader-text"/>
              </w:rPr>
              <w:t> EGP.</w:t>
            </w:r>
          </w:p>
          <w:p w:rsidR="009578C1" w:rsidRDefault="009578C1" w:rsidP="009578C1">
            <w:pPr>
              <w:pStyle w:val="Heading4"/>
              <w:jc w:val="right"/>
            </w:pPr>
            <w:proofErr w:type="spellStart"/>
            <w:r>
              <w:rPr>
                <w:rStyle w:val="Strong"/>
                <w:b/>
                <w:bCs/>
                <w:color w:val="993300"/>
                <w:rtl/>
              </w:rPr>
              <w:t>بوف</w:t>
            </w:r>
            <w:proofErr w:type="spellEnd"/>
            <w:r>
              <w:rPr>
                <w:rStyle w:val="Strong"/>
                <w:b/>
                <w:bCs/>
                <w:color w:val="993300"/>
                <w:rtl/>
              </w:rPr>
              <w:t xml:space="preserve"> </w:t>
            </w:r>
            <w:proofErr w:type="spellStart"/>
            <w:r>
              <w:rPr>
                <w:rStyle w:val="Strong"/>
                <w:b/>
                <w:bCs/>
                <w:color w:val="993300"/>
                <w:rtl/>
              </w:rPr>
              <w:t>مدهب</w:t>
            </w:r>
            <w:proofErr w:type="spellEnd"/>
            <w:r>
              <w:rPr>
                <w:rStyle w:val="Strong"/>
                <w:b/>
                <w:bCs/>
                <w:color w:val="993300"/>
                <w:rtl/>
              </w:rPr>
              <w:t xml:space="preserve"> 4 رجل</w:t>
            </w:r>
          </w:p>
          <w:p w:rsidR="009578C1" w:rsidRDefault="009578C1" w:rsidP="009578C1">
            <w:pPr>
              <w:pStyle w:val="NormalWeb"/>
              <w:jc w:val="right"/>
              <w:rPr>
                <w:rFonts w:hint="cs"/>
                <w:lang w:bidi="ar-EG"/>
              </w:rPr>
            </w:pPr>
            <w:r>
              <w:rPr>
                <w:rStyle w:val="Strong"/>
                <w:rtl/>
              </w:rPr>
              <w:t>خشب زان قماش تركي</w:t>
            </w:r>
            <w:r>
              <w:br/>
            </w:r>
            <w:proofErr w:type="spellStart"/>
            <w:r>
              <w:rPr>
                <w:rStyle w:val="Strong"/>
                <w:rtl/>
              </w:rPr>
              <w:t>تدهيب</w:t>
            </w:r>
            <w:proofErr w:type="spellEnd"/>
            <w:r>
              <w:rPr>
                <w:rStyle w:val="Strong"/>
                <w:rtl/>
              </w:rPr>
              <w:t xml:space="preserve"> ورق انجليزي + بودرة بلجيكي</w:t>
            </w:r>
            <w:r>
              <w:br/>
            </w:r>
            <w:r>
              <w:rPr>
                <w:rStyle w:val="Strong"/>
                <w:rtl/>
              </w:rPr>
              <w:t>مقاس 40سم * 50سم ارتفاع 45سم</w:t>
            </w:r>
          </w:p>
          <w:p w:rsidR="009578C1" w:rsidRDefault="009578C1" w:rsidP="009578C1">
            <w:pPr>
              <w:pStyle w:val="Heading1"/>
            </w:pPr>
            <w:r>
              <w:t xml:space="preserve">POV gilded 4 </w:t>
            </w:r>
            <w:r>
              <w:t>legs</w:t>
            </w:r>
            <w:r>
              <w:t xml:space="preserve"> </w:t>
            </w:r>
          </w:p>
          <w:p w:rsidR="009578C1" w:rsidRPr="009578C1" w:rsidRDefault="009578C1" w:rsidP="009578C1">
            <w:pPr>
              <w:pStyle w:val="Heading1"/>
              <w:rPr>
                <w:sz w:val="24"/>
                <w:szCs w:val="24"/>
              </w:rPr>
            </w:pPr>
            <w:r w:rsidRPr="009578C1">
              <w:rPr>
                <w:sz w:val="24"/>
                <w:szCs w:val="24"/>
              </w:rPr>
              <w:t>1.850,00 EGP The original price is: 1.850,00 EGP. 1.665,00 EGP The current price is: 1.665,00 EGP.</w:t>
            </w:r>
          </w:p>
          <w:p w:rsidR="009578C1" w:rsidRPr="009578C1" w:rsidRDefault="009578C1" w:rsidP="009578C1">
            <w:pPr>
              <w:pStyle w:val="Heading1"/>
              <w:rPr>
                <w:sz w:val="24"/>
                <w:szCs w:val="24"/>
              </w:rPr>
            </w:pPr>
            <w:r w:rsidRPr="009578C1">
              <w:rPr>
                <w:sz w:val="24"/>
                <w:szCs w:val="24"/>
              </w:rPr>
              <w:t>POV gilded 4 man</w:t>
            </w:r>
          </w:p>
          <w:p w:rsidR="009578C1" w:rsidRPr="009578C1" w:rsidRDefault="009578C1" w:rsidP="009578C1">
            <w:pPr>
              <w:pStyle w:val="Heading1"/>
              <w:rPr>
                <w:sz w:val="24"/>
                <w:szCs w:val="24"/>
              </w:rPr>
            </w:pPr>
            <w:r w:rsidRPr="009578C1">
              <w:rPr>
                <w:sz w:val="24"/>
                <w:szCs w:val="24"/>
              </w:rPr>
              <w:t>Beech wood and Turkish fabric</w:t>
            </w:r>
          </w:p>
          <w:p w:rsidR="009578C1" w:rsidRPr="009578C1" w:rsidRDefault="009578C1" w:rsidP="009578C1">
            <w:pPr>
              <w:pStyle w:val="Heading1"/>
              <w:rPr>
                <w:sz w:val="24"/>
                <w:szCs w:val="24"/>
              </w:rPr>
            </w:pPr>
            <w:r w:rsidRPr="009578C1">
              <w:rPr>
                <w:sz w:val="24"/>
                <w:szCs w:val="24"/>
              </w:rPr>
              <w:t>English paper gilding + Belgian powder</w:t>
            </w:r>
          </w:p>
          <w:p w:rsidR="00527580" w:rsidRPr="009578C1" w:rsidRDefault="009578C1" w:rsidP="009578C1">
            <w:pPr>
              <w:pStyle w:val="Heading1"/>
              <w:outlineLvl w:val="0"/>
              <w:rPr>
                <w:sz w:val="24"/>
                <w:szCs w:val="24"/>
              </w:rPr>
            </w:pPr>
            <w:r w:rsidRPr="009578C1">
              <w:rPr>
                <w:sz w:val="24"/>
                <w:szCs w:val="24"/>
              </w:rPr>
              <w:t>Size 40cm * 50cm height 45cm</w:t>
            </w:r>
          </w:p>
          <w:p w:rsidR="00527580" w:rsidRDefault="00527580" w:rsidP="00527580">
            <w:pPr>
              <w:pStyle w:val="Heading1"/>
              <w:outlineLvl w:val="0"/>
              <w:rPr>
                <w:rtl/>
              </w:rPr>
            </w:pPr>
          </w:p>
        </w:tc>
      </w:tr>
      <w:tr w:rsidR="00F31FA7" w:rsidTr="00424DA6">
        <w:tc>
          <w:tcPr>
            <w:tcW w:w="4176" w:type="dxa"/>
          </w:tcPr>
          <w:p w:rsidR="00F31FA7" w:rsidRDefault="004D4C4A">
            <w:pPr>
              <w:rPr>
                <w:noProof/>
                <w:rtl/>
              </w:rPr>
            </w:pPr>
            <w:r>
              <w:rPr>
                <w:noProof/>
              </w:rPr>
              <w:drawing>
                <wp:inline distT="0" distB="0" distL="0" distR="0" wp14:anchorId="3127DC32" wp14:editId="613728E1">
                  <wp:extent cx="2454021" cy="3067526"/>
                  <wp:effectExtent l="0" t="0" r="3810" b="0"/>
                  <wp:docPr id="18" name="Picture 18" descr="طقم ترابيزات قهوة وايتي * بني بالنحاس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طقم ترابيزات قهوة وايتي * بني بالنحاس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8233" cy="3072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D4C4A" w:rsidRDefault="004D4C4A">
            <w:pPr>
              <w:rPr>
                <w:noProof/>
                <w:rtl/>
              </w:rPr>
            </w:pPr>
          </w:p>
          <w:p w:rsidR="00527580" w:rsidRDefault="00527580" w:rsidP="00527580">
            <w:pPr>
              <w:pStyle w:val="Heading1"/>
              <w:bidi/>
              <w:rPr>
                <w:noProof/>
              </w:rPr>
            </w:pPr>
            <w:r>
              <w:rPr>
                <w:noProof/>
              </w:rPr>
              <w:t xml:space="preserve">Whitey coffee table set * brown with copper </w:t>
            </w:r>
          </w:p>
          <w:p w:rsidR="004D4C4A" w:rsidRPr="00527580" w:rsidRDefault="004D4C4A">
            <w:pPr>
              <w:rPr>
                <w:noProof/>
                <w:rtl/>
              </w:rPr>
            </w:pPr>
          </w:p>
        </w:tc>
        <w:tc>
          <w:tcPr>
            <w:tcW w:w="4120" w:type="dxa"/>
          </w:tcPr>
          <w:p w:rsidR="004D4C4A" w:rsidRDefault="004D4C4A" w:rsidP="004D4C4A">
            <w:pPr>
              <w:pStyle w:val="Heading1"/>
            </w:pPr>
            <w:r>
              <w:rPr>
                <w:rtl/>
              </w:rPr>
              <w:t xml:space="preserve">طقم </w:t>
            </w:r>
            <w:proofErr w:type="spellStart"/>
            <w:r>
              <w:rPr>
                <w:rtl/>
              </w:rPr>
              <w:t>ترابيزات</w:t>
            </w:r>
            <w:proofErr w:type="spellEnd"/>
            <w:r>
              <w:rPr>
                <w:rtl/>
              </w:rPr>
              <w:t xml:space="preserve"> قهوة وايتي * بني بالنحاس </w:t>
            </w:r>
          </w:p>
          <w:p w:rsidR="004D4C4A" w:rsidRDefault="004D4C4A" w:rsidP="004D4C4A">
            <w:pPr>
              <w:pStyle w:val="price"/>
            </w:pPr>
            <w:del w:id="11" w:author="Unknown">
              <w:r>
                <w:rPr>
                  <w:rStyle w:val="woocommerce-price-amount"/>
                </w:rPr>
                <w:delText>18.400,00 </w:delText>
              </w:r>
              <w:r>
                <w:rPr>
                  <w:rStyle w:val="woocommerce-price-currencysymbol"/>
                </w:rPr>
                <w:delText>EGP</w:delText>
              </w:r>
            </w:del>
            <w:r>
              <w:t xml:space="preserve"> </w:t>
            </w:r>
            <w:r>
              <w:rPr>
                <w:rStyle w:val="screen-reader-text"/>
                <w:rtl/>
              </w:rPr>
              <w:t>السعر الأصلي هو: 18.400,00</w:t>
            </w:r>
            <w:r>
              <w:rPr>
                <w:rStyle w:val="screen-reader-text"/>
              </w:rPr>
              <w:t> EGP.</w:t>
            </w:r>
            <w:ins w:id="12" w:author="Unknown">
              <w:r>
                <w:rPr>
                  <w:rStyle w:val="woocommerce-price-amount"/>
                </w:rPr>
                <w:t>16.560,00 </w:t>
              </w:r>
              <w:r>
                <w:rPr>
                  <w:rStyle w:val="woocommerce-price-currencysymbol"/>
                </w:rPr>
                <w:t>EGP</w:t>
              </w:r>
            </w:ins>
            <w:r>
              <w:rPr>
                <w:rStyle w:val="screen-reader-text"/>
                <w:rtl/>
              </w:rPr>
              <w:t>السعر الحالي هو: 16.560,00</w:t>
            </w:r>
            <w:r>
              <w:rPr>
                <w:rStyle w:val="screen-reader-text"/>
              </w:rPr>
              <w:t> EGP.</w:t>
            </w:r>
          </w:p>
          <w:p w:rsidR="004D4C4A" w:rsidRDefault="004D4C4A" w:rsidP="004D4C4A">
            <w:pPr>
              <w:pStyle w:val="NormalWeb"/>
            </w:pPr>
            <w:r>
              <w:rPr>
                <w:rStyle w:val="Strong"/>
                <w:rtl/>
              </w:rPr>
              <w:t xml:space="preserve">طقم </w:t>
            </w:r>
            <w:proofErr w:type="spellStart"/>
            <w:r>
              <w:rPr>
                <w:rStyle w:val="Strong"/>
                <w:rtl/>
              </w:rPr>
              <w:t>ترابيزات</w:t>
            </w:r>
            <w:proofErr w:type="spellEnd"/>
            <w:r>
              <w:rPr>
                <w:rStyle w:val="Strong"/>
                <w:rtl/>
              </w:rPr>
              <w:t xml:space="preserve"> قهوة وايتي * بني بالنحاس</w:t>
            </w:r>
            <w:r>
              <w:br/>
            </w:r>
            <w:proofErr w:type="spellStart"/>
            <w:r>
              <w:rPr>
                <w:rStyle w:val="Strong"/>
                <w:rtl/>
              </w:rPr>
              <w:t>الترابيزات</w:t>
            </w:r>
            <w:proofErr w:type="spellEnd"/>
            <w:r>
              <w:rPr>
                <w:rStyle w:val="Strong"/>
                <w:rtl/>
              </w:rPr>
              <w:t xml:space="preserve"> مصنوعة من الخشب الزان بالقشرة الطبيعي والنحاس والتشطيب اليدوي</w:t>
            </w:r>
            <w:r>
              <w:br/>
            </w:r>
            <w:r>
              <w:rPr>
                <w:rStyle w:val="Strong"/>
                <w:rtl/>
              </w:rPr>
              <w:t xml:space="preserve">الطقم مكون من 3 قطع ( 2 </w:t>
            </w:r>
            <w:proofErr w:type="spellStart"/>
            <w:r>
              <w:rPr>
                <w:rStyle w:val="Strong"/>
                <w:rtl/>
              </w:rPr>
              <w:t>ترابيزة</w:t>
            </w:r>
            <w:proofErr w:type="spellEnd"/>
            <w:r>
              <w:rPr>
                <w:rStyle w:val="Strong"/>
                <w:rtl/>
              </w:rPr>
              <w:t xml:space="preserve"> جانبية + </w:t>
            </w:r>
            <w:proofErr w:type="spellStart"/>
            <w:r>
              <w:rPr>
                <w:rStyle w:val="Strong"/>
                <w:rtl/>
              </w:rPr>
              <w:t>ترابيزة</w:t>
            </w:r>
            <w:proofErr w:type="spellEnd"/>
            <w:r>
              <w:rPr>
                <w:rStyle w:val="Strong"/>
                <w:rtl/>
              </w:rPr>
              <w:t xml:space="preserve"> وسط</w:t>
            </w:r>
            <w:r>
              <w:rPr>
                <w:rStyle w:val="Strong"/>
              </w:rPr>
              <w:t>)</w:t>
            </w:r>
            <w:r>
              <w:br/>
            </w:r>
            <w:proofErr w:type="spellStart"/>
            <w:r>
              <w:rPr>
                <w:rStyle w:val="Strong"/>
                <w:rtl/>
              </w:rPr>
              <w:t>الترابيزة</w:t>
            </w:r>
            <w:proofErr w:type="spellEnd"/>
            <w:r>
              <w:rPr>
                <w:rStyle w:val="Strong"/>
                <w:rtl/>
              </w:rPr>
              <w:t xml:space="preserve"> الوسط مقاس 80سم * 80سم ارتفاع 47سم</w:t>
            </w:r>
            <w:r>
              <w:br/>
            </w:r>
            <w:proofErr w:type="spellStart"/>
            <w:r>
              <w:rPr>
                <w:rStyle w:val="Strong"/>
                <w:rtl/>
              </w:rPr>
              <w:t>الترابيزة</w:t>
            </w:r>
            <w:proofErr w:type="spellEnd"/>
            <w:r>
              <w:rPr>
                <w:rStyle w:val="Strong"/>
                <w:rtl/>
              </w:rPr>
              <w:t xml:space="preserve"> الجانبية 44سم * 44سم ارتفاع 76سم</w:t>
            </w:r>
          </w:p>
          <w:p w:rsidR="00527580" w:rsidRDefault="00527580" w:rsidP="00527580">
            <w:pPr>
              <w:pStyle w:val="Heading1"/>
              <w:rPr>
                <w:noProof/>
              </w:rPr>
            </w:pPr>
            <w:r>
              <w:rPr>
                <w:noProof/>
              </w:rPr>
              <w:t xml:space="preserve">Whitey coffee table set * brown with copper </w:t>
            </w:r>
          </w:p>
          <w:p w:rsidR="004D4C4A" w:rsidRDefault="004D4C4A" w:rsidP="00527580">
            <w:pPr>
              <w:bidi w:val="0"/>
              <w:rPr>
                <w:noProof/>
              </w:rPr>
            </w:pPr>
            <w:r>
              <w:rPr>
                <w:rFonts w:cs="Arial"/>
                <w:noProof/>
                <w:rtl/>
              </w:rPr>
              <w:t xml:space="preserve">18.400.00 </w:t>
            </w:r>
            <w:r>
              <w:rPr>
                <w:noProof/>
              </w:rPr>
              <w:t>EGP The original price is: 18.400.00 EGP. 16.560.00 EGP The current price is: 16.560.00 EGP.</w:t>
            </w:r>
          </w:p>
          <w:p w:rsidR="004D4C4A" w:rsidRDefault="004D4C4A" w:rsidP="00527580">
            <w:pPr>
              <w:bidi w:val="0"/>
              <w:rPr>
                <w:noProof/>
              </w:rPr>
            </w:pPr>
            <w:r>
              <w:rPr>
                <w:noProof/>
              </w:rPr>
              <w:t>Whitey coffee table set * brown with copper</w:t>
            </w:r>
          </w:p>
          <w:p w:rsidR="004D4C4A" w:rsidRDefault="004D4C4A" w:rsidP="00527580">
            <w:pPr>
              <w:bidi w:val="0"/>
              <w:rPr>
                <w:noProof/>
              </w:rPr>
            </w:pPr>
            <w:r>
              <w:rPr>
                <w:noProof/>
              </w:rPr>
              <w:t>The tables are made of natural veneered beech wood, brass and hand-finished</w:t>
            </w:r>
          </w:p>
          <w:p w:rsidR="004D4C4A" w:rsidRDefault="004D4C4A" w:rsidP="00527580">
            <w:pPr>
              <w:bidi w:val="0"/>
              <w:rPr>
                <w:noProof/>
              </w:rPr>
            </w:pPr>
            <w:r>
              <w:rPr>
                <w:noProof/>
              </w:rPr>
              <w:t>The set consists of 3 pieces (2 side tables + a middle table)</w:t>
            </w:r>
          </w:p>
          <w:p w:rsidR="004D4C4A" w:rsidRDefault="004D4C4A" w:rsidP="00527580">
            <w:pPr>
              <w:bidi w:val="0"/>
              <w:rPr>
                <w:noProof/>
              </w:rPr>
            </w:pPr>
            <w:r>
              <w:rPr>
                <w:noProof/>
              </w:rPr>
              <w:t>The middle table measures 80cm * 80cm, height 47cm</w:t>
            </w:r>
          </w:p>
          <w:p w:rsidR="00F31FA7" w:rsidRPr="004D4C4A" w:rsidRDefault="004D4C4A" w:rsidP="00527580">
            <w:pPr>
              <w:bidi w:val="0"/>
              <w:rPr>
                <w:noProof/>
                <w:rtl/>
              </w:rPr>
            </w:pPr>
            <w:r>
              <w:rPr>
                <w:noProof/>
              </w:rPr>
              <w:t>Side table: 44cm * 44cm, height 76cm</w:t>
            </w:r>
          </w:p>
        </w:tc>
      </w:tr>
      <w:tr w:rsidR="00F31FA7" w:rsidTr="00424DA6">
        <w:tc>
          <w:tcPr>
            <w:tcW w:w="4176" w:type="dxa"/>
          </w:tcPr>
          <w:p w:rsidR="00F31FA7" w:rsidRDefault="00475F02">
            <w:pPr>
              <w:rPr>
                <w:noProof/>
                <w:rtl/>
              </w:rPr>
            </w:pPr>
            <w:r>
              <w:rPr>
                <w:noProof/>
              </w:rPr>
              <w:drawing>
                <wp:inline distT="0" distB="0" distL="0" distR="0" wp14:anchorId="4045249C" wp14:editId="379A48F8">
                  <wp:extent cx="2331085" cy="2331085"/>
                  <wp:effectExtent l="0" t="0" r="0" b="0"/>
                  <wp:docPr id="22" name="Picture 22" descr="ترابيزة مدخل كلاسيك خشب زان بالنحاس قطر 75س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ترابيزة مدخل كلاسيك خشب زان بالنحاس قطر 75س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085" cy="233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5F02" w:rsidRDefault="00475F02">
            <w:pPr>
              <w:rPr>
                <w:rFonts w:hint="cs"/>
                <w:noProof/>
                <w:rtl/>
                <w:lang w:bidi="ar-EG"/>
              </w:rPr>
            </w:pPr>
            <w:r>
              <w:rPr>
                <w:noProof/>
              </w:rPr>
              <w:drawing>
                <wp:inline distT="0" distB="0" distL="0" distR="0" wp14:anchorId="6647C593" wp14:editId="6A737709">
                  <wp:extent cx="2502535" cy="2502535"/>
                  <wp:effectExtent l="0" t="0" r="0" b="0"/>
                  <wp:docPr id="23" name="Picture 23" descr="ترابيزة مدخل كلاسيك خشب زان بالنحاس قطر 75س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ترابيزة مدخل كلاسيك خشب زان بالنحاس قطر 75س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502535" cy="2502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0" w:type="dxa"/>
          </w:tcPr>
          <w:p w:rsidR="00475F02" w:rsidRDefault="00475F02" w:rsidP="00475F02">
            <w:pPr>
              <w:pStyle w:val="Heading1"/>
            </w:pPr>
            <w:proofErr w:type="spellStart"/>
            <w:r>
              <w:rPr>
                <w:rtl/>
              </w:rPr>
              <w:t>ترابيزة</w:t>
            </w:r>
            <w:proofErr w:type="spellEnd"/>
            <w:r>
              <w:rPr>
                <w:rtl/>
              </w:rPr>
              <w:t xml:space="preserve"> مدخل كلاسيك خشب زان بالنحاس قطر 75سم </w:t>
            </w:r>
          </w:p>
          <w:p w:rsidR="00475F02" w:rsidRDefault="00475F02" w:rsidP="00475F02">
            <w:pPr>
              <w:pStyle w:val="price"/>
            </w:pPr>
            <w:del w:id="13" w:author="Unknown">
              <w:r>
                <w:rPr>
                  <w:rStyle w:val="woocommerce-price-amount"/>
                </w:rPr>
                <w:delText>17.500,00 </w:delText>
              </w:r>
              <w:r>
                <w:rPr>
                  <w:rStyle w:val="woocommerce-price-currencysymbol"/>
                </w:rPr>
                <w:delText>EGP</w:delText>
              </w:r>
            </w:del>
            <w:r>
              <w:t xml:space="preserve"> </w:t>
            </w:r>
            <w:r>
              <w:rPr>
                <w:rStyle w:val="screen-reader-text"/>
                <w:rtl/>
              </w:rPr>
              <w:t>السعر الأصلي هو: 17.500,00</w:t>
            </w:r>
            <w:r>
              <w:rPr>
                <w:rStyle w:val="screen-reader-text"/>
              </w:rPr>
              <w:t> EGP.</w:t>
            </w:r>
            <w:ins w:id="14" w:author="Unknown">
              <w:r>
                <w:rPr>
                  <w:rStyle w:val="woocommerce-price-amount"/>
                </w:rPr>
                <w:t>14.900,00 </w:t>
              </w:r>
              <w:r>
                <w:rPr>
                  <w:rStyle w:val="woocommerce-price-currencysymbol"/>
                </w:rPr>
                <w:t>EGP</w:t>
              </w:r>
            </w:ins>
            <w:r>
              <w:rPr>
                <w:rStyle w:val="screen-reader-text"/>
                <w:rtl/>
              </w:rPr>
              <w:t>السعر الحالي هو: 14.900,00</w:t>
            </w:r>
            <w:r>
              <w:rPr>
                <w:rStyle w:val="screen-reader-text"/>
              </w:rPr>
              <w:t> EGP.</w:t>
            </w:r>
          </w:p>
          <w:p w:rsidR="00475F02" w:rsidRDefault="00475F02" w:rsidP="00475F02">
            <w:pPr>
              <w:pStyle w:val="Heading4"/>
            </w:pPr>
            <w:proofErr w:type="spellStart"/>
            <w:r>
              <w:rPr>
                <w:color w:val="993300"/>
                <w:rtl/>
              </w:rPr>
              <w:t>ترابيزة</w:t>
            </w:r>
            <w:proofErr w:type="spellEnd"/>
            <w:r>
              <w:rPr>
                <w:color w:val="993300"/>
                <w:rtl/>
              </w:rPr>
              <w:t xml:space="preserve"> مدخل كلاسيك خشب زان بالنحاس قطر 75سم</w:t>
            </w:r>
          </w:p>
          <w:p w:rsidR="00475F02" w:rsidRDefault="00475F02" w:rsidP="00475F02">
            <w:pPr>
              <w:pStyle w:val="NormalWeb"/>
            </w:pPr>
            <w:r>
              <w:rPr>
                <w:rStyle w:val="Strong"/>
                <w:rtl/>
              </w:rPr>
              <w:t>خشب زان مطعمة بالنحاس</w:t>
            </w:r>
            <w:r>
              <w:br/>
            </w:r>
            <w:r>
              <w:rPr>
                <w:rStyle w:val="Strong"/>
                <w:rtl/>
              </w:rPr>
              <w:t>قطر 75سم ارتفاع 75سم</w:t>
            </w:r>
            <w:r>
              <w:br/>
            </w:r>
            <w:r>
              <w:rPr>
                <w:rStyle w:val="Strong"/>
                <w:rtl/>
              </w:rPr>
              <w:t>ضمان لمدة عام</w:t>
            </w:r>
          </w:p>
          <w:p w:rsidR="00475F02" w:rsidRPr="00475F02" w:rsidRDefault="00475F02" w:rsidP="00475F02">
            <w:pPr>
              <w:bidi w:val="0"/>
              <w:rPr>
                <w:rFonts w:asciiTheme="majorBidi" w:hAnsiTheme="majorBidi" w:cstheme="majorBidi"/>
                <w:b/>
                <w:bCs/>
                <w:noProof/>
                <w:sz w:val="40"/>
                <w:szCs w:val="40"/>
              </w:rPr>
            </w:pPr>
            <w:r w:rsidRPr="00475F02">
              <w:rPr>
                <w:rFonts w:asciiTheme="majorBidi" w:hAnsiTheme="majorBidi" w:cstheme="majorBidi"/>
                <w:b/>
                <w:bCs/>
                <w:noProof/>
                <w:sz w:val="40"/>
                <w:szCs w:val="40"/>
              </w:rPr>
              <w:t xml:space="preserve">Classic entrance table made of beech wood with copper, diameter 75 cm </w:t>
            </w:r>
          </w:p>
          <w:p w:rsidR="00475F02" w:rsidRPr="00475F02" w:rsidRDefault="00475F02" w:rsidP="00475F02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475F02">
              <w:rPr>
                <w:rFonts w:asciiTheme="majorBidi" w:hAnsiTheme="majorBidi" w:cstheme="majorBidi"/>
                <w:noProof/>
                <w:sz w:val="24"/>
                <w:szCs w:val="24"/>
                <w:rtl/>
              </w:rPr>
              <w:t xml:space="preserve">17.500.00 </w:t>
            </w:r>
            <w:r w:rsidRPr="00475F02">
              <w:rPr>
                <w:rFonts w:asciiTheme="majorBidi" w:hAnsiTheme="majorBidi" w:cstheme="majorBidi"/>
                <w:noProof/>
                <w:sz w:val="24"/>
                <w:szCs w:val="24"/>
              </w:rPr>
              <w:t>EGP The original price is: 17.500.00 EGP. 14.900.00 EGP The current price is: 14.900.00 EGP.</w:t>
            </w:r>
          </w:p>
          <w:p w:rsidR="00475F02" w:rsidRPr="00475F02" w:rsidRDefault="00475F02" w:rsidP="00475F02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475F02">
              <w:rPr>
                <w:rFonts w:asciiTheme="majorBidi" w:hAnsiTheme="majorBidi" w:cstheme="majorBidi"/>
                <w:noProof/>
                <w:sz w:val="24"/>
                <w:szCs w:val="24"/>
              </w:rPr>
              <w:t>Classic entrance table made of beech wood with copper, diameter 75 cm</w:t>
            </w:r>
          </w:p>
          <w:p w:rsidR="00475F02" w:rsidRPr="00475F02" w:rsidRDefault="00475F02" w:rsidP="00475F02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475F02">
              <w:rPr>
                <w:rFonts w:asciiTheme="majorBidi" w:hAnsiTheme="majorBidi" w:cstheme="majorBidi"/>
                <w:noProof/>
                <w:sz w:val="24"/>
                <w:szCs w:val="24"/>
              </w:rPr>
              <w:t>Beech wood inlaid with copper</w:t>
            </w:r>
          </w:p>
          <w:p w:rsidR="00475F02" w:rsidRPr="00475F02" w:rsidRDefault="00475F02" w:rsidP="00475F02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475F02">
              <w:rPr>
                <w:rFonts w:asciiTheme="majorBidi" w:hAnsiTheme="majorBidi" w:cstheme="majorBidi"/>
                <w:noProof/>
                <w:sz w:val="24"/>
                <w:szCs w:val="24"/>
              </w:rPr>
              <w:t>Diameter 75cm, height 75cm</w:t>
            </w:r>
          </w:p>
          <w:p w:rsidR="00F31FA7" w:rsidRPr="00475F02" w:rsidRDefault="00475F02" w:rsidP="00475F02">
            <w:pPr>
              <w:bidi w:val="0"/>
              <w:rPr>
                <w:noProof/>
                <w:rtl/>
              </w:rPr>
            </w:pPr>
            <w:r w:rsidRPr="00475F02">
              <w:rPr>
                <w:rFonts w:asciiTheme="majorBidi" w:hAnsiTheme="majorBidi" w:cstheme="majorBidi"/>
                <w:noProof/>
                <w:sz w:val="24"/>
                <w:szCs w:val="24"/>
              </w:rPr>
              <w:t>One year warranty</w:t>
            </w:r>
          </w:p>
        </w:tc>
      </w:tr>
      <w:tr w:rsidR="00F31FA7" w:rsidTr="00424DA6">
        <w:tc>
          <w:tcPr>
            <w:tcW w:w="4176" w:type="dxa"/>
          </w:tcPr>
          <w:p w:rsidR="00F31FA7" w:rsidRDefault="00475F02">
            <w:pPr>
              <w:rPr>
                <w:noProof/>
                <w:rtl/>
                <w:lang w:bidi="ar-EG"/>
              </w:rPr>
            </w:pPr>
            <w:r>
              <w:rPr>
                <w:noProof/>
              </w:rPr>
              <w:drawing>
                <wp:inline distT="0" distB="0" distL="0" distR="0" wp14:anchorId="7FDCF3C9" wp14:editId="5A815CEE">
                  <wp:extent cx="2502535" cy="2502535"/>
                  <wp:effectExtent l="0" t="0" r="0" b="0"/>
                  <wp:docPr id="24" name="Picture 24" descr="ترابيزة وسط خشب زان مطعم بالنحاس قشرة ماركتريه طبيعي جالبيه نبارتي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ترابيزة وسط خشب زان مطعم بالنحاس قشرة ماركتريه طبيعي جالبيه نبارتي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2535" cy="2502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5F02" w:rsidRDefault="00475F02">
            <w:pPr>
              <w:rPr>
                <w:noProof/>
                <w:rtl/>
                <w:lang w:bidi="ar-EG"/>
              </w:rPr>
            </w:pPr>
          </w:p>
          <w:p w:rsidR="00475F02" w:rsidRDefault="00475F02">
            <w:pPr>
              <w:rPr>
                <w:noProof/>
                <w:rtl/>
                <w:lang w:bidi="ar-EG"/>
              </w:rPr>
            </w:pPr>
          </w:p>
          <w:p w:rsidR="00475F02" w:rsidRPr="00475F02" w:rsidRDefault="00475F02" w:rsidP="00475F02">
            <w:pPr>
              <w:bidi w:val="0"/>
              <w:rPr>
                <w:rFonts w:asciiTheme="majorBidi" w:hAnsiTheme="majorBidi" w:cstheme="majorBidi"/>
                <w:b/>
                <w:bCs/>
                <w:noProof/>
                <w:sz w:val="40"/>
                <w:szCs w:val="40"/>
              </w:rPr>
            </w:pPr>
            <w:r w:rsidRPr="00475F02">
              <w:rPr>
                <w:rFonts w:asciiTheme="majorBidi" w:hAnsiTheme="majorBidi" w:cstheme="majorBidi"/>
                <w:b/>
                <w:bCs/>
                <w:noProof/>
                <w:sz w:val="40"/>
                <w:szCs w:val="40"/>
              </w:rPr>
              <w:t xml:space="preserve">A center table of beech wood inlaid with copper, natural marquetry veneer, and Jalibe Nabartieh </w:t>
            </w:r>
          </w:p>
          <w:p w:rsidR="00475F02" w:rsidRPr="00475F02" w:rsidRDefault="00475F02">
            <w:pPr>
              <w:rPr>
                <w:rFonts w:hint="cs"/>
                <w:noProof/>
                <w:rtl/>
                <w:lang w:bidi="ar-EG"/>
              </w:rPr>
            </w:pPr>
          </w:p>
        </w:tc>
        <w:tc>
          <w:tcPr>
            <w:tcW w:w="4120" w:type="dxa"/>
          </w:tcPr>
          <w:p w:rsidR="00475F02" w:rsidRDefault="00475F02" w:rsidP="00475F02">
            <w:pPr>
              <w:pStyle w:val="Heading1"/>
            </w:pPr>
            <w:proofErr w:type="spellStart"/>
            <w:r>
              <w:rPr>
                <w:rtl/>
              </w:rPr>
              <w:t>ترابيزة</w:t>
            </w:r>
            <w:proofErr w:type="spellEnd"/>
            <w:r>
              <w:rPr>
                <w:rtl/>
              </w:rPr>
              <w:t xml:space="preserve"> وسط خشب زان مطعم بالنحاس قشرة </w:t>
            </w:r>
            <w:proofErr w:type="spellStart"/>
            <w:r>
              <w:rPr>
                <w:rtl/>
              </w:rPr>
              <w:t>ماركتريه</w:t>
            </w:r>
            <w:proofErr w:type="spellEnd"/>
            <w:r>
              <w:rPr>
                <w:rtl/>
              </w:rPr>
              <w:t xml:space="preserve"> طبيعي جالبيه </w:t>
            </w:r>
            <w:proofErr w:type="spellStart"/>
            <w:r>
              <w:rPr>
                <w:rtl/>
              </w:rPr>
              <w:t>نبارتيه</w:t>
            </w:r>
            <w:proofErr w:type="spellEnd"/>
            <w:r>
              <w:rPr>
                <w:rtl/>
              </w:rPr>
              <w:t xml:space="preserve"> </w:t>
            </w:r>
          </w:p>
          <w:p w:rsidR="00475F02" w:rsidRDefault="00475F02" w:rsidP="00475F02">
            <w:pPr>
              <w:pStyle w:val="price"/>
            </w:pPr>
            <w:del w:id="15" w:author="Unknown">
              <w:r>
                <w:rPr>
                  <w:rStyle w:val="woocommerce-price-amount"/>
                </w:rPr>
                <w:delText>13.500,00 </w:delText>
              </w:r>
              <w:r>
                <w:rPr>
                  <w:rStyle w:val="woocommerce-price-currencysymbol"/>
                </w:rPr>
                <w:delText>EGP</w:delText>
              </w:r>
            </w:del>
            <w:r>
              <w:t xml:space="preserve"> </w:t>
            </w:r>
            <w:r>
              <w:rPr>
                <w:rStyle w:val="screen-reader-text"/>
                <w:rtl/>
              </w:rPr>
              <w:t>السعر الأصلي هو: 13.500,00</w:t>
            </w:r>
            <w:r>
              <w:rPr>
                <w:rStyle w:val="screen-reader-text"/>
              </w:rPr>
              <w:t> EGP.</w:t>
            </w:r>
            <w:ins w:id="16" w:author="Unknown">
              <w:r>
                <w:rPr>
                  <w:rStyle w:val="woocommerce-price-amount"/>
                </w:rPr>
                <w:t>11.500,00 </w:t>
              </w:r>
              <w:r>
                <w:rPr>
                  <w:rStyle w:val="woocommerce-price-currencysymbol"/>
                </w:rPr>
                <w:t>EGP</w:t>
              </w:r>
            </w:ins>
            <w:r>
              <w:rPr>
                <w:rStyle w:val="screen-reader-text"/>
                <w:rtl/>
              </w:rPr>
              <w:t>السعر الحالي هو: 11.500,00</w:t>
            </w:r>
            <w:r>
              <w:rPr>
                <w:rStyle w:val="screen-reader-text"/>
              </w:rPr>
              <w:t> EGP.</w:t>
            </w:r>
          </w:p>
          <w:p w:rsidR="00475F02" w:rsidRDefault="00475F02" w:rsidP="00475F02">
            <w:pPr>
              <w:pStyle w:val="Heading4"/>
            </w:pPr>
            <w:proofErr w:type="spellStart"/>
            <w:r>
              <w:rPr>
                <w:color w:val="993300"/>
                <w:rtl/>
              </w:rPr>
              <w:t>ترابيزة</w:t>
            </w:r>
            <w:proofErr w:type="spellEnd"/>
            <w:r>
              <w:rPr>
                <w:color w:val="993300"/>
                <w:rtl/>
              </w:rPr>
              <w:t xml:space="preserve"> وسط خشب زان مطعم بالنحاس قشرة </w:t>
            </w:r>
            <w:proofErr w:type="spellStart"/>
            <w:r>
              <w:rPr>
                <w:color w:val="993300"/>
                <w:rtl/>
              </w:rPr>
              <w:t>ماركتريه</w:t>
            </w:r>
            <w:proofErr w:type="spellEnd"/>
            <w:r>
              <w:rPr>
                <w:color w:val="993300"/>
                <w:rtl/>
              </w:rPr>
              <w:t xml:space="preserve"> طبيعي جالبيه </w:t>
            </w:r>
            <w:proofErr w:type="spellStart"/>
            <w:r>
              <w:rPr>
                <w:color w:val="993300"/>
                <w:rtl/>
              </w:rPr>
              <w:t>نبارتيه</w:t>
            </w:r>
            <w:proofErr w:type="spellEnd"/>
          </w:p>
          <w:p w:rsidR="00475F02" w:rsidRDefault="00475F02" w:rsidP="00475F02">
            <w:pPr>
              <w:pStyle w:val="NormalWeb"/>
            </w:pPr>
            <w:proofErr w:type="spellStart"/>
            <w:r>
              <w:rPr>
                <w:rStyle w:val="Strong"/>
                <w:rtl/>
              </w:rPr>
              <w:t>ترابيزة</w:t>
            </w:r>
            <w:proofErr w:type="spellEnd"/>
            <w:r>
              <w:rPr>
                <w:rStyle w:val="Strong"/>
                <w:rtl/>
              </w:rPr>
              <w:t xml:space="preserve"> وسط خشب زان</w:t>
            </w:r>
            <w:r>
              <w:rPr>
                <w:b/>
                <w:bCs/>
              </w:rPr>
              <w:br/>
            </w:r>
            <w:r>
              <w:rPr>
                <w:rStyle w:val="Strong"/>
                <w:rtl/>
              </w:rPr>
              <w:t xml:space="preserve">قشرة طبيعي </w:t>
            </w:r>
            <w:proofErr w:type="spellStart"/>
            <w:r>
              <w:rPr>
                <w:rStyle w:val="Strong"/>
                <w:rtl/>
              </w:rPr>
              <w:t>ماركتريه</w:t>
            </w:r>
            <w:proofErr w:type="spellEnd"/>
            <w:r>
              <w:rPr>
                <w:b/>
                <w:bCs/>
              </w:rPr>
              <w:br/>
            </w:r>
            <w:r>
              <w:rPr>
                <w:rStyle w:val="Strong"/>
                <w:rtl/>
              </w:rPr>
              <w:t>مطعمة بالنحاس</w:t>
            </w:r>
            <w:r>
              <w:rPr>
                <w:b/>
                <w:bCs/>
              </w:rPr>
              <w:br/>
            </w:r>
            <w:r>
              <w:rPr>
                <w:rStyle w:val="Strong"/>
                <w:rtl/>
              </w:rPr>
              <w:t>ضمان لمدة عام</w:t>
            </w:r>
            <w:r>
              <w:rPr>
                <w:b/>
                <w:bCs/>
              </w:rPr>
              <w:br/>
            </w:r>
            <w:r>
              <w:rPr>
                <w:rStyle w:val="Strong"/>
                <w:rtl/>
              </w:rPr>
              <w:t>مقاس 118سم * 60سم ارتفاع 48سم</w:t>
            </w:r>
          </w:p>
          <w:p w:rsidR="00475F02" w:rsidRPr="00475F02" w:rsidRDefault="00475F02" w:rsidP="00475F02">
            <w:pPr>
              <w:bidi w:val="0"/>
              <w:rPr>
                <w:rFonts w:asciiTheme="majorBidi" w:hAnsiTheme="majorBidi" w:cstheme="majorBidi"/>
                <w:b/>
                <w:bCs/>
                <w:noProof/>
                <w:sz w:val="40"/>
                <w:szCs w:val="40"/>
              </w:rPr>
            </w:pPr>
            <w:r w:rsidRPr="00475F02">
              <w:rPr>
                <w:rFonts w:asciiTheme="majorBidi" w:hAnsiTheme="majorBidi" w:cstheme="majorBidi"/>
                <w:b/>
                <w:bCs/>
                <w:noProof/>
                <w:sz w:val="40"/>
                <w:szCs w:val="40"/>
              </w:rPr>
              <w:t xml:space="preserve">A center table of beech wood inlaid with copper, natural marquetry veneer, and Jalibe Nabartieh </w:t>
            </w:r>
          </w:p>
          <w:p w:rsidR="00475F02" w:rsidRPr="00475F02" w:rsidRDefault="00475F02" w:rsidP="00475F02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475F02">
              <w:rPr>
                <w:rFonts w:asciiTheme="majorBidi" w:hAnsiTheme="majorBidi" w:cstheme="majorBidi"/>
                <w:noProof/>
                <w:sz w:val="24"/>
                <w:szCs w:val="24"/>
                <w:rtl/>
              </w:rPr>
              <w:t xml:space="preserve">13.500.00 </w:t>
            </w:r>
            <w:r w:rsidRPr="00475F02">
              <w:rPr>
                <w:rFonts w:asciiTheme="majorBidi" w:hAnsiTheme="majorBidi" w:cstheme="majorBidi"/>
                <w:noProof/>
                <w:sz w:val="24"/>
                <w:szCs w:val="24"/>
              </w:rPr>
              <w:t>EGP The original price is: 13.500.00 EGP. 11.500.00 EGP The current price is: 11.500.00 EGP.</w:t>
            </w:r>
          </w:p>
          <w:p w:rsidR="00475F02" w:rsidRPr="00475F02" w:rsidRDefault="00475F02" w:rsidP="00475F02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475F02">
              <w:rPr>
                <w:rFonts w:asciiTheme="majorBidi" w:hAnsiTheme="majorBidi" w:cstheme="majorBidi"/>
                <w:noProof/>
                <w:sz w:val="24"/>
                <w:szCs w:val="24"/>
              </w:rPr>
              <w:t>A center table of beech wood inlaid with copper, natural marquetry veneer, and Jalibe Nabartieh</w:t>
            </w:r>
          </w:p>
          <w:p w:rsidR="00475F02" w:rsidRPr="00475F02" w:rsidRDefault="00475F02" w:rsidP="00475F02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475F02">
              <w:rPr>
                <w:rFonts w:asciiTheme="majorBidi" w:hAnsiTheme="majorBidi" w:cstheme="majorBidi"/>
                <w:noProof/>
                <w:sz w:val="24"/>
                <w:szCs w:val="24"/>
              </w:rPr>
              <w:t>Beech wood center table</w:t>
            </w:r>
          </w:p>
          <w:p w:rsidR="00475F02" w:rsidRPr="00475F02" w:rsidRDefault="00475F02" w:rsidP="00475F02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475F02">
              <w:rPr>
                <w:rFonts w:asciiTheme="majorBidi" w:hAnsiTheme="majorBidi" w:cstheme="majorBidi"/>
                <w:noProof/>
                <w:sz w:val="24"/>
                <w:szCs w:val="24"/>
              </w:rPr>
              <w:t>Natural marquetry veneer</w:t>
            </w:r>
          </w:p>
          <w:p w:rsidR="00475F02" w:rsidRPr="00475F02" w:rsidRDefault="00475F02" w:rsidP="00475F02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475F02">
              <w:rPr>
                <w:rFonts w:asciiTheme="majorBidi" w:hAnsiTheme="majorBidi" w:cstheme="majorBidi"/>
                <w:noProof/>
                <w:sz w:val="24"/>
                <w:szCs w:val="24"/>
              </w:rPr>
              <w:t>Inlaid with copper</w:t>
            </w:r>
          </w:p>
          <w:p w:rsidR="00475F02" w:rsidRPr="00475F02" w:rsidRDefault="00475F02" w:rsidP="00475F02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475F02">
              <w:rPr>
                <w:rFonts w:asciiTheme="majorBidi" w:hAnsiTheme="majorBidi" w:cstheme="majorBidi"/>
                <w:noProof/>
                <w:sz w:val="24"/>
                <w:szCs w:val="24"/>
              </w:rPr>
              <w:t>One year warranty</w:t>
            </w:r>
          </w:p>
          <w:p w:rsidR="00F31FA7" w:rsidRPr="00475F02" w:rsidRDefault="00475F02" w:rsidP="00475F02">
            <w:pPr>
              <w:bidi w:val="0"/>
              <w:rPr>
                <w:noProof/>
                <w:rtl/>
              </w:rPr>
            </w:pPr>
            <w:r w:rsidRPr="00475F02">
              <w:rPr>
                <w:rFonts w:asciiTheme="majorBidi" w:hAnsiTheme="majorBidi" w:cstheme="majorBidi"/>
                <w:noProof/>
                <w:sz w:val="24"/>
                <w:szCs w:val="24"/>
              </w:rPr>
              <w:t>Size 118cm * 60cm height 48cm</w:t>
            </w:r>
          </w:p>
        </w:tc>
      </w:tr>
      <w:tr w:rsidR="00F31FA7" w:rsidTr="00424DA6">
        <w:tc>
          <w:tcPr>
            <w:tcW w:w="4176" w:type="dxa"/>
          </w:tcPr>
          <w:p w:rsidR="00F31FA7" w:rsidRDefault="00BE2110">
            <w:pPr>
              <w:rPr>
                <w:noProof/>
                <w:rtl/>
                <w:lang w:bidi="ar-EG"/>
              </w:rPr>
            </w:pPr>
            <w:r>
              <w:rPr>
                <w:noProof/>
              </w:rPr>
              <w:drawing>
                <wp:inline distT="0" distB="0" distL="0" distR="0" wp14:anchorId="01148DB1" wp14:editId="0C8C7D1F">
                  <wp:extent cx="2435860" cy="2435860"/>
                  <wp:effectExtent l="0" t="0" r="2540" b="2540"/>
                  <wp:docPr id="25" name="Picture 25" descr="ترابيزة جانبية خشب زان بالنحاس اوفال صد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ترابيزة جانبية خشب زان بالنحاس اوفال صد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435860" cy="243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2110" w:rsidRDefault="00BE2110">
            <w:pPr>
              <w:rPr>
                <w:noProof/>
                <w:rtl/>
                <w:lang w:bidi="ar-EG"/>
              </w:rPr>
            </w:pP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b/>
                <w:bCs/>
                <w:noProof/>
                <w:sz w:val="40"/>
                <w:szCs w:val="40"/>
              </w:rPr>
            </w:pPr>
            <w:r w:rsidRPr="00BE2110">
              <w:rPr>
                <w:rFonts w:asciiTheme="majorBidi" w:hAnsiTheme="majorBidi" w:cstheme="majorBidi"/>
                <w:b/>
                <w:bCs/>
                <w:noProof/>
                <w:sz w:val="40"/>
                <w:szCs w:val="40"/>
              </w:rPr>
              <w:t xml:space="preserve">Side table of beech wood with copper, oval, and seashell </w:t>
            </w:r>
          </w:p>
          <w:p w:rsidR="00BE2110" w:rsidRPr="00BE2110" w:rsidRDefault="00BE2110">
            <w:pPr>
              <w:rPr>
                <w:rFonts w:hint="cs"/>
                <w:noProof/>
                <w:rtl/>
                <w:lang w:bidi="ar-EG"/>
              </w:rPr>
            </w:pPr>
          </w:p>
        </w:tc>
        <w:tc>
          <w:tcPr>
            <w:tcW w:w="4120" w:type="dxa"/>
          </w:tcPr>
          <w:p w:rsidR="00BE2110" w:rsidRDefault="00BE2110" w:rsidP="00BE2110">
            <w:pPr>
              <w:pStyle w:val="Heading1"/>
            </w:pPr>
            <w:proofErr w:type="spellStart"/>
            <w:r>
              <w:rPr>
                <w:rtl/>
              </w:rPr>
              <w:t>ترابيزة</w:t>
            </w:r>
            <w:proofErr w:type="spellEnd"/>
            <w:r>
              <w:rPr>
                <w:rtl/>
              </w:rPr>
              <w:t xml:space="preserve"> جانبية خشب زان بالنحاس </w:t>
            </w:r>
            <w:proofErr w:type="spellStart"/>
            <w:r>
              <w:rPr>
                <w:rtl/>
              </w:rPr>
              <w:t>اوفال</w:t>
            </w:r>
            <w:proofErr w:type="spellEnd"/>
            <w:r>
              <w:rPr>
                <w:rtl/>
              </w:rPr>
              <w:t xml:space="preserve"> صدف </w:t>
            </w:r>
          </w:p>
          <w:p w:rsidR="00BE2110" w:rsidRDefault="00BE2110" w:rsidP="00BE2110">
            <w:pPr>
              <w:pStyle w:val="price"/>
            </w:pPr>
            <w:del w:id="17" w:author="Unknown">
              <w:r>
                <w:rPr>
                  <w:rStyle w:val="woocommerce-price-amount"/>
                </w:rPr>
                <w:delText>8.500,00 </w:delText>
              </w:r>
              <w:r>
                <w:rPr>
                  <w:rStyle w:val="woocommerce-price-currencysymbol"/>
                </w:rPr>
                <w:delText>EGP</w:delText>
              </w:r>
            </w:del>
            <w:r>
              <w:t xml:space="preserve"> </w:t>
            </w:r>
            <w:r>
              <w:rPr>
                <w:rStyle w:val="screen-reader-text"/>
                <w:rtl/>
              </w:rPr>
              <w:t>السعر الأصلي هو: 8.500,00</w:t>
            </w:r>
            <w:r>
              <w:rPr>
                <w:rStyle w:val="screen-reader-text"/>
              </w:rPr>
              <w:t> EGP.</w:t>
            </w:r>
            <w:ins w:id="18" w:author="Unknown">
              <w:r>
                <w:rPr>
                  <w:rStyle w:val="woocommerce-price-amount"/>
                </w:rPr>
                <w:t>7.000,00 </w:t>
              </w:r>
              <w:r>
                <w:rPr>
                  <w:rStyle w:val="woocommerce-price-currencysymbol"/>
                </w:rPr>
                <w:t>EGP</w:t>
              </w:r>
            </w:ins>
            <w:r>
              <w:rPr>
                <w:rStyle w:val="screen-reader-text"/>
                <w:rtl/>
              </w:rPr>
              <w:t>السعر الحالي هو: 7.000,00</w:t>
            </w:r>
            <w:r>
              <w:rPr>
                <w:rStyle w:val="screen-reader-text"/>
              </w:rPr>
              <w:t> EGP.</w:t>
            </w:r>
          </w:p>
          <w:p w:rsidR="00BE2110" w:rsidRDefault="00BE2110" w:rsidP="00BE2110">
            <w:pPr>
              <w:pStyle w:val="Heading4"/>
            </w:pPr>
            <w:proofErr w:type="spellStart"/>
            <w:r>
              <w:rPr>
                <w:color w:val="993300"/>
                <w:rtl/>
              </w:rPr>
              <w:t>ترابيزة</w:t>
            </w:r>
            <w:proofErr w:type="spellEnd"/>
            <w:r>
              <w:rPr>
                <w:color w:val="993300"/>
                <w:rtl/>
              </w:rPr>
              <w:t xml:space="preserve"> جانبية خشب زان بالنحاس </w:t>
            </w:r>
            <w:proofErr w:type="spellStart"/>
            <w:r>
              <w:rPr>
                <w:color w:val="993300"/>
                <w:rtl/>
              </w:rPr>
              <w:t>اوفال</w:t>
            </w:r>
            <w:proofErr w:type="spellEnd"/>
            <w:r>
              <w:rPr>
                <w:color w:val="993300"/>
                <w:rtl/>
              </w:rPr>
              <w:t xml:space="preserve"> صدف</w:t>
            </w:r>
          </w:p>
          <w:p w:rsidR="00BE2110" w:rsidRDefault="00BE2110" w:rsidP="00BE2110">
            <w:pPr>
              <w:pStyle w:val="NormalWeb"/>
            </w:pPr>
            <w:proofErr w:type="spellStart"/>
            <w:r>
              <w:rPr>
                <w:rStyle w:val="Strong"/>
                <w:rtl/>
              </w:rPr>
              <w:t>ترابيزات</w:t>
            </w:r>
            <w:proofErr w:type="spellEnd"/>
            <w:r>
              <w:rPr>
                <w:rStyle w:val="Strong"/>
                <w:rtl/>
              </w:rPr>
              <w:t xml:space="preserve"> قهوة جانبية خشب زان</w:t>
            </w:r>
            <w:r>
              <w:rPr>
                <w:b/>
                <w:bCs/>
              </w:rPr>
              <w:br/>
            </w:r>
            <w:r>
              <w:rPr>
                <w:rStyle w:val="Strong"/>
                <w:rtl/>
              </w:rPr>
              <w:t>القرصة خشب بانوه فنلندي</w:t>
            </w:r>
            <w:r>
              <w:rPr>
                <w:b/>
                <w:bCs/>
              </w:rPr>
              <w:br/>
            </w:r>
            <w:r>
              <w:rPr>
                <w:rStyle w:val="Strong"/>
                <w:rtl/>
              </w:rPr>
              <w:t>مطعمة بالنحاس</w:t>
            </w:r>
            <w:r>
              <w:rPr>
                <w:b/>
                <w:bCs/>
              </w:rPr>
              <w:br/>
            </w:r>
            <w:r>
              <w:rPr>
                <w:rStyle w:val="Strong"/>
                <w:rtl/>
              </w:rPr>
              <w:t xml:space="preserve">قشرة </w:t>
            </w:r>
            <w:proofErr w:type="spellStart"/>
            <w:r>
              <w:rPr>
                <w:rStyle w:val="Strong"/>
                <w:rtl/>
              </w:rPr>
              <w:t>ماركتريه</w:t>
            </w:r>
            <w:proofErr w:type="spellEnd"/>
            <w:r>
              <w:rPr>
                <w:rStyle w:val="Strong"/>
                <w:rtl/>
              </w:rPr>
              <w:t xml:space="preserve"> طبيعي</w:t>
            </w:r>
            <w:r>
              <w:rPr>
                <w:b/>
                <w:bCs/>
              </w:rPr>
              <w:br/>
            </w:r>
            <w:r>
              <w:rPr>
                <w:rStyle w:val="Strong"/>
                <w:rtl/>
              </w:rPr>
              <w:t>ضمان لمدة عام</w:t>
            </w:r>
            <w:r>
              <w:br/>
            </w:r>
            <w:r>
              <w:rPr>
                <w:rStyle w:val="Strong"/>
                <w:rtl/>
              </w:rPr>
              <w:t>مقاس 70سم * 48سم ارتفاع 74سم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b/>
                <w:bCs/>
                <w:noProof/>
                <w:sz w:val="40"/>
                <w:szCs w:val="40"/>
              </w:rPr>
            </w:pPr>
            <w:r w:rsidRPr="00BE2110">
              <w:rPr>
                <w:rFonts w:asciiTheme="majorBidi" w:hAnsiTheme="majorBidi" w:cstheme="majorBidi"/>
                <w:b/>
                <w:bCs/>
                <w:noProof/>
                <w:sz w:val="40"/>
                <w:szCs w:val="40"/>
              </w:rPr>
              <w:t xml:space="preserve">Side table of beech wood with copper, oval, and seashell 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  <w:rtl/>
              </w:rPr>
              <w:t xml:space="preserve">8.500.00 </w:t>
            </w: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EGP The original price is: 8.500.00 EGP. 7.000.00 EGP The current price is: 7.000.00 EGP.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Side table of beech wood with copper, oval, and seashell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Beech wood side coffee tables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The disk is made of Finnish banu wood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Inlaid with copper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Natural marquetry veneer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One year warranty</w:t>
            </w:r>
          </w:p>
          <w:p w:rsidR="00F31FA7" w:rsidRPr="00BE2110" w:rsidRDefault="00BE2110" w:rsidP="00BE2110">
            <w:pPr>
              <w:bidi w:val="0"/>
              <w:rPr>
                <w:noProof/>
                <w:rtl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Size 70cm * 48cm height 74cm</w:t>
            </w:r>
          </w:p>
        </w:tc>
      </w:tr>
      <w:tr w:rsidR="00F31FA7" w:rsidTr="00424DA6">
        <w:tc>
          <w:tcPr>
            <w:tcW w:w="4176" w:type="dxa"/>
          </w:tcPr>
          <w:p w:rsidR="00F31FA7" w:rsidRDefault="00BE2110">
            <w:pPr>
              <w:rPr>
                <w:noProof/>
                <w:rtl/>
                <w:lang w:bidi="ar-EG"/>
              </w:rPr>
            </w:pPr>
            <w:r>
              <w:rPr>
                <w:noProof/>
              </w:rPr>
              <w:drawing>
                <wp:inline distT="0" distB="0" distL="0" distR="0" wp14:anchorId="743726CD" wp14:editId="02D8730C">
                  <wp:extent cx="2505075" cy="2505075"/>
                  <wp:effectExtent l="0" t="0" r="9525" b="9525"/>
                  <wp:docPr id="26" name="Picture 26" descr="ترابيزة جانبية خشب زان بالنحاس جالبيه نبارتي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ترابيزة جانبية خشب زان بالنحاس جالبيه نبارتي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250507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2110" w:rsidRDefault="00BE2110">
            <w:pPr>
              <w:rPr>
                <w:noProof/>
                <w:rtl/>
                <w:lang w:bidi="ar-EG"/>
              </w:rPr>
            </w:pP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b/>
                <w:bCs/>
                <w:noProof/>
                <w:sz w:val="40"/>
                <w:szCs w:val="40"/>
              </w:rPr>
            </w:pPr>
            <w:r w:rsidRPr="00BE2110">
              <w:rPr>
                <w:rFonts w:asciiTheme="majorBidi" w:hAnsiTheme="majorBidi" w:cstheme="majorBidi"/>
                <w:b/>
                <w:bCs/>
                <w:noProof/>
                <w:sz w:val="40"/>
                <w:szCs w:val="40"/>
              </w:rPr>
              <w:t xml:space="preserve">Side table of beech wood with copper, Jaliba Nabarti </w:t>
            </w:r>
          </w:p>
          <w:p w:rsidR="00BE2110" w:rsidRPr="00BE2110" w:rsidRDefault="00BE2110">
            <w:pPr>
              <w:rPr>
                <w:rFonts w:hint="cs"/>
                <w:noProof/>
                <w:rtl/>
                <w:lang w:bidi="ar-EG"/>
              </w:rPr>
            </w:pPr>
          </w:p>
        </w:tc>
        <w:tc>
          <w:tcPr>
            <w:tcW w:w="4120" w:type="dxa"/>
          </w:tcPr>
          <w:p w:rsidR="00BE2110" w:rsidRDefault="00BE2110" w:rsidP="00BE2110">
            <w:pPr>
              <w:pStyle w:val="Heading1"/>
            </w:pPr>
            <w:proofErr w:type="spellStart"/>
            <w:r>
              <w:rPr>
                <w:rtl/>
              </w:rPr>
              <w:t>ترابيزة</w:t>
            </w:r>
            <w:proofErr w:type="spellEnd"/>
            <w:r>
              <w:rPr>
                <w:rtl/>
              </w:rPr>
              <w:t xml:space="preserve"> جانبية خشب زان بالنحاس جالبيه </w:t>
            </w:r>
            <w:proofErr w:type="spellStart"/>
            <w:r>
              <w:rPr>
                <w:rtl/>
              </w:rPr>
              <w:t>نبارتيه</w:t>
            </w:r>
            <w:proofErr w:type="spellEnd"/>
            <w:r>
              <w:rPr>
                <w:rtl/>
              </w:rPr>
              <w:t xml:space="preserve"> </w:t>
            </w:r>
          </w:p>
          <w:p w:rsidR="00BE2110" w:rsidRDefault="00BE2110" w:rsidP="00BE2110">
            <w:pPr>
              <w:pStyle w:val="price"/>
            </w:pPr>
            <w:del w:id="19" w:author="Unknown">
              <w:r>
                <w:rPr>
                  <w:rStyle w:val="woocommerce-price-amount"/>
                </w:rPr>
                <w:delText>8.500,00 </w:delText>
              </w:r>
              <w:r>
                <w:rPr>
                  <w:rStyle w:val="woocommerce-price-currencysymbol"/>
                </w:rPr>
                <w:delText>EGP</w:delText>
              </w:r>
            </w:del>
            <w:r>
              <w:t xml:space="preserve"> </w:t>
            </w:r>
            <w:r>
              <w:rPr>
                <w:rStyle w:val="screen-reader-text"/>
                <w:rtl/>
              </w:rPr>
              <w:t>السعر الأصلي هو: 8.500,00</w:t>
            </w:r>
            <w:r>
              <w:rPr>
                <w:rStyle w:val="screen-reader-text"/>
              </w:rPr>
              <w:t> EGP.</w:t>
            </w:r>
            <w:ins w:id="20" w:author="Unknown">
              <w:r>
                <w:rPr>
                  <w:rStyle w:val="woocommerce-price-amount"/>
                </w:rPr>
                <w:t>7.000,00 </w:t>
              </w:r>
              <w:r>
                <w:rPr>
                  <w:rStyle w:val="woocommerce-price-currencysymbol"/>
                </w:rPr>
                <w:t>EGP</w:t>
              </w:r>
            </w:ins>
            <w:r>
              <w:rPr>
                <w:rStyle w:val="screen-reader-text"/>
                <w:rtl/>
              </w:rPr>
              <w:t>السعر الحالي هو: 7.000,00</w:t>
            </w:r>
            <w:r>
              <w:rPr>
                <w:rStyle w:val="screen-reader-text"/>
              </w:rPr>
              <w:t> EGP.</w:t>
            </w:r>
          </w:p>
          <w:p w:rsidR="00BE2110" w:rsidRDefault="00BE2110" w:rsidP="00BE2110">
            <w:pPr>
              <w:pStyle w:val="Heading4"/>
            </w:pPr>
            <w:proofErr w:type="spellStart"/>
            <w:r>
              <w:rPr>
                <w:color w:val="993300"/>
                <w:rtl/>
              </w:rPr>
              <w:t>ترابيزة</w:t>
            </w:r>
            <w:proofErr w:type="spellEnd"/>
            <w:r>
              <w:rPr>
                <w:color w:val="993300"/>
                <w:rtl/>
              </w:rPr>
              <w:t xml:space="preserve"> جانبية خشب زان بالنحاس جالبيه </w:t>
            </w:r>
            <w:proofErr w:type="spellStart"/>
            <w:r>
              <w:rPr>
                <w:color w:val="993300"/>
                <w:rtl/>
              </w:rPr>
              <w:t>نبارتيه</w:t>
            </w:r>
            <w:proofErr w:type="spellEnd"/>
          </w:p>
          <w:p w:rsidR="00BE2110" w:rsidRDefault="00BE2110" w:rsidP="00BE2110">
            <w:pPr>
              <w:pStyle w:val="NormalWeb"/>
            </w:pPr>
            <w:proofErr w:type="spellStart"/>
            <w:r>
              <w:rPr>
                <w:rStyle w:val="Strong"/>
                <w:rtl/>
              </w:rPr>
              <w:t>ترابيزات</w:t>
            </w:r>
            <w:proofErr w:type="spellEnd"/>
            <w:r>
              <w:rPr>
                <w:rStyle w:val="Strong"/>
                <w:rtl/>
              </w:rPr>
              <w:t xml:space="preserve"> قهوة جانبية خشب زان</w:t>
            </w:r>
            <w:r>
              <w:rPr>
                <w:b/>
                <w:bCs/>
              </w:rPr>
              <w:br/>
            </w:r>
            <w:r>
              <w:rPr>
                <w:rStyle w:val="Strong"/>
                <w:rtl/>
              </w:rPr>
              <w:t>القرصة خشب بانوه فنلندي</w:t>
            </w:r>
            <w:r>
              <w:rPr>
                <w:b/>
                <w:bCs/>
              </w:rPr>
              <w:br/>
            </w:r>
            <w:r>
              <w:rPr>
                <w:rStyle w:val="Strong"/>
                <w:rtl/>
              </w:rPr>
              <w:t>مطعمة بالنحاس</w:t>
            </w:r>
            <w:r>
              <w:rPr>
                <w:b/>
                <w:bCs/>
              </w:rPr>
              <w:br/>
            </w:r>
            <w:r>
              <w:rPr>
                <w:rStyle w:val="Strong"/>
                <w:rtl/>
              </w:rPr>
              <w:t xml:space="preserve">قشرة </w:t>
            </w:r>
            <w:proofErr w:type="spellStart"/>
            <w:r>
              <w:rPr>
                <w:rStyle w:val="Strong"/>
                <w:rtl/>
              </w:rPr>
              <w:t>ماركتريه</w:t>
            </w:r>
            <w:proofErr w:type="spellEnd"/>
            <w:r>
              <w:rPr>
                <w:rStyle w:val="Strong"/>
                <w:rtl/>
              </w:rPr>
              <w:t xml:space="preserve"> طبيعي</w:t>
            </w:r>
            <w:r>
              <w:rPr>
                <w:b/>
                <w:bCs/>
              </w:rPr>
              <w:br/>
            </w:r>
            <w:r>
              <w:rPr>
                <w:rStyle w:val="Strong"/>
                <w:rtl/>
              </w:rPr>
              <w:t>ضمان لمدة عام</w:t>
            </w:r>
            <w:r>
              <w:br/>
            </w:r>
            <w:r>
              <w:rPr>
                <w:rStyle w:val="Strong"/>
                <w:rtl/>
              </w:rPr>
              <w:t>مقاس 50سم * 50سم ارتفاع 75سم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b/>
                <w:bCs/>
                <w:noProof/>
                <w:sz w:val="40"/>
                <w:szCs w:val="40"/>
              </w:rPr>
            </w:pPr>
            <w:r w:rsidRPr="00BE2110">
              <w:rPr>
                <w:rFonts w:asciiTheme="majorBidi" w:hAnsiTheme="majorBidi" w:cstheme="majorBidi"/>
                <w:b/>
                <w:bCs/>
                <w:noProof/>
                <w:sz w:val="40"/>
                <w:szCs w:val="40"/>
              </w:rPr>
              <w:t xml:space="preserve">Side table of beech wood with copper, Jaliba Nabarti 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  <w:rtl/>
              </w:rPr>
              <w:t xml:space="preserve">8.500.00 </w:t>
            </w: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EGP The original price is: 8.500.00 EGP. 7.000.00 EGP The current price is: 7.000.00 EGP.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Side table of beech wood with copper, Jaliba Nabarti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Beech wood side coffee tables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The disk is made of Finnish banu wood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Inlaid with copper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Natural marquetry veneer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One year warranty</w:t>
            </w:r>
          </w:p>
          <w:p w:rsidR="00F31FA7" w:rsidRPr="00BE2110" w:rsidRDefault="00BE2110" w:rsidP="00BE2110">
            <w:pPr>
              <w:bidi w:val="0"/>
              <w:rPr>
                <w:noProof/>
                <w:rtl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Size 50cm * 50cm height 75cm</w:t>
            </w:r>
          </w:p>
        </w:tc>
      </w:tr>
      <w:tr w:rsidR="00F31FA7" w:rsidTr="00424DA6">
        <w:tc>
          <w:tcPr>
            <w:tcW w:w="4176" w:type="dxa"/>
          </w:tcPr>
          <w:p w:rsidR="00F31FA7" w:rsidRDefault="00BE2110">
            <w:pPr>
              <w:rPr>
                <w:noProof/>
                <w:rtl/>
                <w:lang w:bidi="ar-EG"/>
              </w:rPr>
            </w:pPr>
            <w:r>
              <w:rPr>
                <w:noProof/>
              </w:rPr>
              <w:drawing>
                <wp:inline distT="0" distB="0" distL="0" distR="0" wp14:anchorId="003FA83E" wp14:editId="25260BD8">
                  <wp:extent cx="2454910" cy="2454910"/>
                  <wp:effectExtent l="0" t="0" r="2540" b="2540"/>
                  <wp:docPr id="27" name="Picture 27" descr="ترابيزة جانبية خشب زان بالنحاس فراشة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ترابيزة جانبية خشب زان بالنحاس فراشة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4910" cy="245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2110" w:rsidRDefault="00BE2110">
            <w:pPr>
              <w:rPr>
                <w:noProof/>
                <w:rtl/>
                <w:lang w:bidi="ar-EG"/>
              </w:rPr>
            </w:pP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b/>
                <w:bCs/>
                <w:noProof/>
                <w:sz w:val="40"/>
                <w:szCs w:val="40"/>
              </w:rPr>
            </w:pPr>
            <w:r w:rsidRPr="00BE2110">
              <w:rPr>
                <w:rFonts w:asciiTheme="majorBidi" w:hAnsiTheme="majorBidi" w:cstheme="majorBidi"/>
                <w:b/>
                <w:bCs/>
                <w:noProof/>
                <w:sz w:val="40"/>
                <w:szCs w:val="40"/>
              </w:rPr>
              <w:t xml:space="preserve">Beech wood side table with brass butterfly </w:t>
            </w:r>
          </w:p>
          <w:p w:rsidR="00BE2110" w:rsidRPr="00BE2110" w:rsidRDefault="00BE2110">
            <w:pPr>
              <w:rPr>
                <w:rFonts w:hint="cs"/>
                <w:noProof/>
                <w:rtl/>
                <w:lang w:bidi="ar-EG"/>
              </w:rPr>
            </w:pPr>
          </w:p>
        </w:tc>
        <w:tc>
          <w:tcPr>
            <w:tcW w:w="4120" w:type="dxa"/>
          </w:tcPr>
          <w:p w:rsidR="00BE2110" w:rsidRDefault="00BE2110" w:rsidP="00BE2110">
            <w:pPr>
              <w:pStyle w:val="Heading1"/>
            </w:pPr>
            <w:proofErr w:type="spellStart"/>
            <w:r>
              <w:rPr>
                <w:rtl/>
              </w:rPr>
              <w:t>ترابيزة</w:t>
            </w:r>
            <w:proofErr w:type="spellEnd"/>
            <w:r>
              <w:rPr>
                <w:rtl/>
              </w:rPr>
              <w:t xml:space="preserve"> جانبية خشب زان بالنحاس فراشة </w:t>
            </w:r>
          </w:p>
          <w:p w:rsidR="00BE2110" w:rsidRDefault="00BE2110" w:rsidP="00BE2110">
            <w:pPr>
              <w:pStyle w:val="price"/>
            </w:pPr>
            <w:del w:id="21" w:author="Unknown">
              <w:r>
                <w:rPr>
                  <w:rStyle w:val="woocommerce-price-amount"/>
                </w:rPr>
                <w:delText>7.750,00 </w:delText>
              </w:r>
              <w:r>
                <w:rPr>
                  <w:rStyle w:val="woocommerce-price-currencysymbol"/>
                </w:rPr>
                <w:delText>EGP</w:delText>
              </w:r>
            </w:del>
            <w:r>
              <w:t xml:space="preserve"> </w:t>
            </w:r>
            <w:r>
              <w:rPr>
                <w:rStyle w:val="screen-reader-text"/>
                <w:rtl/>
              </w:rPr>
              <w:t>السعر الأصلي هو: 7.750,00</w:t>
            </w:r>
            <w:r>
              <w:rPr>
                <w:rStyle w:val="screen-reader-text"/>
              </w:rPr>
              <w:t> EGP.</w:t>
            </w:r>
            <w:ins w:id="22" w:author="Unknown">
              <w:r>
                <w:rPr>
                  <w:rStyle w:val="woocommerce-price-amount"/>
                </w:rPr>
                <w:t>6.975,00 </w:t>
              </w:r>
              <w:r>
                <w:rPr>
                  <w:rStyle w:val="woocommerce-price-currencysymbol"/>
                </w:rPr>
                <w:t>EGP</w:t>
              </w:r>
            </w:ins>
            <w:r>
              <w:rPr>
                <w:rStyle w:val="screen-reader-text"/>
                <w:rtl/>
              </w:rPr>
              <w:t>السعر الحالي هو: 6.975,00</w:t>
            </w:r>
            <w:r>
              <w:rPr>
                <w:rStyle w:val="screen-reader-text"/>
              </w:rPr>
              <w:t> EGP.</w:t>
            </w:r>
          </w:p>
          <w:p w:rsidR="00BE2110" w:rsidRDefault="00BE2110" w:rsidP="00BE2110">
            <w:pPr>
              <w:pStyle w:val="Heading4"/>
            </w:pPr>
            <w:proofErr w:type="spellStart"/>
            <w:r>
              <w:rPr>
                <w:color w:val="993300"/>
                <w:rtl/>
              </w:rPr>
              <w:t>ترابيزة</w:t>
            </w:r>
            <w:proofErr w:type="spellEnd"/>
            <w:r>
              <w:rPr>
                <w:color w:val="993300"/>
                <w:rtl/>
              </w:rPr>
              <w:t xml:space="preserve"> جانبية خشب زان بالنحاس فراشة</w:t>
            </w:r>
          </w:p>
          <w:p w:rsidR="00BE2110" w:rsidRDefault="00BE2110" w:rsidP="00BE2110">
            <w:pPr>
              <w:pStyle w:val="NormalWeb"/>
            </w:pPr>
            <w:proofErr w:type="spellStart"/>
            <w:r>
              <w:rPr>
                <w:rStyle w:val="Strong"/>
                <w:rtl/>
              </w:rPr>
              <w:t>ترابيزات</w:t>
            </w:r>
            <w:proofErr w:type="spellEnd"/>
            <w:r>
              <w:rPr>
                <w:rStyle w:val="Strong"/>
                <w:rtl/>
              </w:rPr>
              <w:t xml:space="preserve"> قهوة جانبية خشب زان</w:t>
            </w:r>
            <w:r>
              <w:rPr>
                <w:b/>
                <w:bCs/>
              </w:rPr>
              <w:br/>
            </w:r>
            <w:r>
              <w:rPr>
                <w:rStyle w:val="Strong"/>
                <w:rtl/>
              </w:rPr>
              <w:t>القرصة خشب بانوه فنلندي</w:t>
            </w:r>
            <w:r>
              <w:rPr>
                <w:b/>
                <w:bCs/>
              </w:rPr>
              <w:br/>
            </w:r>
            <w:r>
              <w:rPr>
                <w:rStyle w:val="Strong"/>
                <w:rtl/>
              </w:rPr>
              <w:t>مطعمة بالنحاس</w:t>
            </w:r>
            <w:r>
              <w:rPr>
                <w:b/>
                <w:bCs/>
              </w:rPr>
              <w:br/>
            </w:r>
            <w:r>
              <w:rPr>
                <w:rStyle w:val="Strong"/>
                <w:rtl/>
              </w:rPr>
              <w:t xml:space="preserve">قشرة </w:t>
            </w:r>
            <w:proofErr w:type="spellStart"/>
            <w:r>
              <w:rPr>
                <w:rStyle w:val="Strong"/>
                <w:rtl/>
              </w:rPr>
              <w:t>ماركتريه</w:t>
            </w:r>
            <w:proofErr w:type="spellEnd"/>
            <w:r>
              <w:rPr>
                <w:rStyle w:val="Strong"/>
                <w:rtl/>
              </w:rPr>
              <w:t xml:space="preserve"> طبيعي</w:t>
            </w:r>
            <w:r>
              <w:rPr>
                <w:b/>
                <w:bCs/>
              </w:rPr>
              <w:br/>
            </w:r>
            <w:r>
              <w:rPr>
                <w:rStyle w:val="Strong"/>
                <w:rtl/>
              </w:rPr>
              <w:t>تشطيب يدوي</w:t>
            </w:r>
            <w:r>
              <w:br/>
            </w:r>
            <w:r>
              <w:rPr>
                <w:rStyle w:val="Strong"/>
                <w:rtl/>
              </w:rPr>
              <w:t>ضمان لمدة عام</w:t>
            </w:r>
            <w:r>
              <w:br/>
            </w:r>
            <w:r>
              <w:rPr>
                <w:rStyle w:val="Strong"/>
                <w:rtl/>
              </w:rPr>
              <w:t>مقاس 51سم * 51سم ارتفاع 72سم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b/>
                <w:bCs/>
                <w:noProof/>
                <w:sz w:val="40"/>
                <w:szCs w:val="40"/>
              </w:rPr>
            </w:pPr>
            <w:r w:rsidRPr="00BE2110">
              <w:rPr>
                <w:rFonts w:asciiTheme="majorBidi" w:hAnsiTheme="majorBidi" w:cstheme="majorBidi"/>
                <w:b/>
                <w:bCs/>
                <w:noProof/>
                <w:sz w:val="40"/>
                <w:szCs w:val="40"/>
              </w:rPr>
              <w:t xml:space="preserve">Beech wood side table with brass butterfly 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  <w:rtl/>
              </w:rPr>
              <w:t xml:space="preserve">7.750.00 </w:t>
            </w: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EGP The original price is: 7.750.00 EGP. 6.975.00 EGP The current price is: 6.975.00 EGP.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Beech wood side table with brass butterfly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Beech wood side coffee tables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The disk is made of Finnish banu wood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Inlaid with copper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Natural marquetry veneer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Hand finishing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One year warranty</w:t>
            </w:r>
          </w:p>
          <w:p w:rsidR="00F31FA7" w:rsidRPr="00BE2110" w:rsidRDefault="00BE2110" w:rsidP="00BE2110">
            <w:pPr>
              <w:bidi w:val="0"/>
              <w:rPr>
                <w:noProof/>
                <w:rtl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Size 51cm * 51cm height 72cm</w:t>
            </w:r>
          </w:p>
        </w:tc>
      </w:tr>
      <w:tr w:rsidR="00F31FA7" w:rsidTr="00424DA6">
        <w:tc>
          <w:tcPr>
            <w:tcW w:w="4176" w:type="dxa"/>
          </w:tcPr>
          <w:p w:rsidR="00F31FA7" w:rsidRDefault="00BE2110">
            <w:pPr>
              <w:rPr>
                <w:noProof/>
                <w:rtl/>
                <w:lang w:bidi="ar-EG"/>
              </w:rPr>
            </w:pPr>
            <w:r>
              <w:rPr>
                <w:noProof/>
              </w:rPr>
              <w:drawing>
                <wp:inline distT="0" distB="0" distL="0" distR="0" wp14:anchorId="7217BFA0" wp14:editId="141F5D2E">
                  <wp:extent cx="2464435" cy="2464435"/>
                  <wp:effectExtent l="0" t="0" r="0" b="0"/>
                  <wp:docPr id="28" name="Picture 28" descr="ترابيزة سايد مطعمة بالنحاس والماركتري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ترابيزة سايد مطعمة بالنحاس والماركتري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4435" cy="2464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E2110" w:rsidRDefault="00BE2110">
            <w:pPr>
              <w:rPr>
                <w:noProof/>
                <w:rtl/>
                <w:lang w:bidi="ar-EG"/>
              </w:rPr>
            </w:pP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b/>
                <w:bCs/>
                <w:noProof/>
                <w:sz w:val="40"/>
                <w:szCs w:val="40"/>
              </w:rPr>
            </w:pPr>
            <w:r w:rsidRPr="00BE2110">
              <w:rPr>
                <w:rFonts w:asciiTheme="majorBidi" w:hAnsiTheme="majorBidi" w:cstheme="majorBidi"/>
                <w:b/>
                <w:bCs/>
                <w:noProof/>
                <w:sz w:val="40"/>
                <w:szCs w:val="40"/>
              </w:rPr>
              <w:t xml:space="preserve">Beech wood side table with copper </w:t>
            </w:r>
          </w:p>
          <w:p w:rsidR="00BE2110" w:rsidRPr="00BE2110" w:rsidRDefault="00BE2110">
            <w:pPr>
              <w:rPr>
                <w:rFonts w:hint="cs"/>
                <w:noProof/>
                <w:rtl/>
                <w:lang w:bidi="ar-EG"/>
              </w:rPr>
            </w:pPr>
          </w:p>
        </w:tc>
        <w:tc>
          <w:tcPr>
            <w:tcW w:w="4120" w:type="dxa"/>
          </w:tcPr>
          <w:p w:rsidR="00BE2110" w:rsidRPr="00424DA6" w:rsidRDefault="00BE2110" w:rsidP="00BE2110">
            <w:pPr>
              <w:pStyle w:val="Heading1"/>
              <w:rPr>
                <w:sz w:val="36"/>
                <w:szCs w:val="36"/>
              </w:rPr>
            </w:pPr>
            <w:proofErr w:type="spellStart"/>
            <w:r w:rsidRPr="00424DA6">
              <w:rPr>
                <w:sz w:val="36"/>
                <w:szCs w:val="36"/>
                <w:rtl/>
              </w:rPr>
              <w:t>ترابيزة</w:t>
            </w:r>
            <w:proofErr w:type="spellEnd"/>
            <w:r w:rsidRPr="00424DA6">
              <w:rPr>
                <w:sz w:val="36"/>
                <w:szCs w:val="36"/>
                <w:rtl/>
              </w:rPr>
              <w:t xml:space="preserve"> جانبية خشب زان بالنحاس </w:t>
            </w:r>
          </w:p>
          <w:p w:rsidR="00BE2110" w:rsidRDefault="00BE2110" w:rsidP="00BE2110">
            <w:pPr>
              <w:pStyle w:val="price"/>
            </w:pPr>
            <w:del w:id="23" w:author="Unknown">
              <w:r>
                <w:rPr>
                  <w:rStyle w:val="woocommerce-price-amount"/>
                </w:rPr>
                <w:delText>7.500,00 </w:delText>
              </w:r>
              <w:r>
                <w:rPr>
                  <w:rStyle w:val="woocommerce-price-currencysymbol"/>
                </w:rPr>
                <w:delText>EGP</w:delText>
              </w:r>
            </w:del>
            <w:r>
              <w:t xml:space="preserve"> </w:t>
            </w:r>
            <w:r>
              <w:rPr>
                <w:rStyle w:val="screen-reader-text"/>
                <w:rtl/>
              </w:rPr>
              <w:t>السعر الأصلي هو: 7.500,00</w:t>
            </w:r>
            <w:r>
              <w:rPr>
                <w:rStyle w:val="screen-reader-text"/>
              </w:rPr>
              <w:t> EGP.</w:t>
            </w:r>
            <w:ins w:id="24" w:author="Unknown">
              <w:r>
                <w:rPr>
                  <w:rStyle w:val="woocommerce-price-amount"/>
                </w:rPr>
                <w:t>6.750,00 </w:t>
              </w:r>
              <w:r>
                <w:rPr>
                  <w:rStyle w:val="woocommerce-price-currencysymbol"/>
                </w:rPr>
                <w:t>EGP</w:t>
              </w:r>
            </w:ins>
            <w:r>
              <w:rPr>
                <w:rStyle w:val="screen-reader-text"/>
                <w:rtl/>
              </w:rPr>
              <w:t>السعر الحالي هو: 6.750,00</w:t>
            </w:r>
            <w:r>
              <w:rPr>
                <w:rStyle w:val="screen-reader-text"/>
              </w:rPr>
              <w:t> EGP.</w:t>
            </w:r>
          </w:p>
          <w:p w:rsidR="00BE2110" w:rsidRDefault="00BE2110" w:rsidP="00BE2110">
            <w:pPr>
              <w:pStyle w:val="NormalWeb"/>
            </w:pPr>
            <w:proofErr w:type="spellStart"/>
            <w:r>
              <w:rPr>
                <w:rStyle w:val="Strong"/>
                <w:rtl/>
              </w:rPr>
              <w:t>ترابيزة</w:t>
            </w:r>
            <w:proofErr w:type="spellEnd"/>
            <w:r>
              <w:rPr>
                <w:rStyle w:val="Strong"/>
                <w:rtl/>
              </w:rPr>
              <w:t xml:space="preserve"> جانبية خشب زان بالنحاس</w:t>
            </w:r>
            <w:r>
              <w:br/>
            </w:r>
            <w:proofErr w:type="spellStart"/>
            <w:r>
              <w:rPr>
                <w:rStyle w:val="Strong"/>
                <w:rtl/>
              </w:rPr>
              <w:t>ترابيزات</w:t>
            </w:r>
            <w:proofErr w:type="spellEnd"/>
            <w:r>
              <w:rPr>
                <w:rStyle w:val="Strong"/>
                <w:rtl/>
              </w:rPr>
              <w:t xml:space="preserve"> قهوة جانبية على طراز لويس السادس عشر والمصممة بواسطة جان هنري </w:t>
            </w:r>
            <w:proofErr w:type="spellStart"/>
            <w:r>
              <w:rPr>
                <w:rStyle w:val="Strong"/>
                <w:rtl/>
              </w:rPr>
              <w:t>ريسنر</w:t>
            </w:r>
            <w:proofErr w:type="spellEnd"/>
            <w:r>
              <w:br/>
            </w:r>
            <w:r>
              <w:rPr>
                <w:rStyle w:val="Strong"/>
                <w:rtl/>
              </w:rPr>
              <w:t xml:space="preserve">خشب زان مطعمة قشرة </w:t>
            </w:r>
            <w:proofErr w:type="spellStart"/>
            <w:r>
              <w:rPr>
                <w:rStyle w:val="Strong"/>
                <w:rtl/>
              </w:rPr>
              <w:t>ماركتريه</w:t>
            </w:r>
            <w:proofErr w:type="spellEnd"/>
            <w:r>
              <w:rPr>
                <w:rStyle w:val="Strong"/>
                <w:rtl/>
              </w:rPr>
              <w:t xml:space="preserve"> طبيعي تشطيب يدوي</w:t>
            </w:r>
            <w:r>
              <w:br/>
            </w:r>
            <w:r>
              <w:rPr>
                <w:rStyle w:val="Strong"/>
                <w:rtl/>
              </w:rPr>
              <w:t>القرصة خشب بانوه فنلندي</w:t>
            </w:r>
            <w:r>
              <w:br/>
            </w:r>
            <w:r>
              <w:rPr>
                <w:rStyle w:val="Strong"/>
                <w:rtl/>
              </w:rPr>
              <w:t>ضمان عام</w:t>
            </w:r>
            <w:r>
              <w:br/>
            </w:r>
            <w:r>
              <w:rPr>
                <w:rStyle w:val="Strong"/>
                <w:rtl/>
              </w:rPr>
              <w:t>مقاس 56سم * 56سم ارتفاع 75سم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b/>
                <w:bCs/>
                <w:noProof/>
                <w:sz w:val="40"/>
                <w:szCs w:val="40"/>
              </w:rPr>
            </w:pPr>
            <w:r w:rsidRPr="00BE2110">
              <w:rPr>
                <w:rFonts w:asciiTheme="majorBidi" w:hAnsiTheme="majorBidi" w:cstheme="majorBidi"/>
                <w:b/>
                <w:bCs/>
                <w:noProof/>
                <w:sz w:val="40"/>
                <w:szCs w:val="40"/>
              </w:rPr>
              <w:t xml:space="preserve">Beech wood side table with copper 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  <w:rtl/>
              </w:rPr>
              <w:t xml:space="preserve">7.500.00 </w:t>
            </w: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EGP The original price is: 7.500.00 EGP. 6.750.00 EGP The current price is: 6.750.00 EGP.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Beech wood side table with copper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Louis XVI style side coffee tables designed by Jean-Henri Riesner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Beech wood inlaid with natural marquetry veneer, hand finished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The disk is made of Finnish banu wood</w:t>
            </w:r>
          </w:p>
          <w:p w:rsidR="00BE2110" w:rsidRPr="00BE2110" w:rsidRDefault="00BE2110" w:rsidP="00BE2110">
            <w:pPr>
              <w:bidi w:val="0"/>
              <w:rPr>
                <w:rFonts w:asciiTheme="majorBidi" w:hAnsiTheme="majorBidi" w:cstheme="majorBidi"/>
                <w:noProof/>
                <w:sz w:val="24"/>
                <w:szCs w:val="24"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One year warranty</w:t>
            </w:r>
          </w:p>
          <w:p w:rsidR="00F31FA7" w:rsidRPr="00BE2110" w:rsidRDefault="00BE2110" w:rsidP="00BE2110">
            <w:pPr>
              <w:bidi w:val="0"/>
              <w:rPr>
                <w:noProof/>
                <w:rtl/>
              </w:rPr>
            </w:pPr>
            <w:r w:rsidRPr="00BE2110">
              <w:rPr>
                <w:rFonts w:asciiTheme="majorBidi" w:hAnsiTheme="majorBidi" w:cstheme="majorBidi"/>
                <w:noProof/>
                <w:sz w:val="24"/>
                <w:szCs w:val="24"/>
              </w:rPr>
              <w:t>Size 56cm * 56cm height 75cm</w:t>
            </w:r>
          </w:p>
        </w:tc>
      </w:tr>
    </w:tbl>
    <w:p w:rsidR="006903CB" w:rsidRDefault="006903CB">
      <w:pPr>
        <w:rPr>
          <w:rFonts w:hint="cs"/>
          <w:lang w:bidi="ar-EG"/>
        </w:rPr>
      </w:pPr>
    </w:p>
    <w:sectPr w:rsidR="006903CB" w:rsidSect="00296F94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31D1"/>
    <w:rsid w:val="001931D1"/>
    <w:rsid w:val="00296F94"/>
    <w:rsid w:val="00424DA6"/>
    <w:rsid w:val="00475F02"/>
    <w:rsid w:val="004D4C4A"/>
    <w:rsid w:val="00527580"/>
    <w:rsid w:val="006903CB"/>
    <w:rsid w:val="009349D5"/>
    <w:rsid w:val="009578C1"/>
    <w:rsid w:val="009E0E10"/>
    <w:rsid w:val="00B471B2"/>
    <w:rsid w:val="00BE2110"/>
    <w:rsid w:val="00C9248E"/>
    <w:rsid w:val="00F31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92BA827"/>
  <w15:chartTrackingRefBased/>
  <w15:docId w15:val="{68139FE6-61D3-4A45-91A5-C6DEC36A0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link w:val="Heading1Char"/>
    <w:uiPriority w:val="9"/>
    <w:qFormat/>
    <w:rsid w:val="009E0E10"/>
    <w:pPr>
      <w:bidi w:val="0"/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4">
    <w:name w:val="heading 4"/>
    <w:basedOn w:val="Normal"/>
    <w:link w:val="Heading4Char"/>
    <w:uiPriority w:val="9"/>
    <w:qFormat/>
    <w:rsid w:val="009E0E10"/>
    <w:pPr>
      <w:bidi w:val="0"/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0E1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4Char">
    <w:name w:val="Heading 4 Char"/>
    <w:basedOn w:val="DefaultParagraphFont"/>
    <w:link w:val="Heading4"/>
    <w:uiPriority w:val="9"/>
    <w:rsid w:val="009E0E10"/>
    <w:rPr>
      <w:rFonts w:ascii="Times New Roman" w:eastAsia="Times New Roman" w:hAnsi="Times New Roman" w:cs="Times New Roman"/>
      <w:b/>
      <w:bCs/>
      <w:sz w:val="24"/>
      <w:szCs w:val="24"/>
    </w:rPr>
  </w:style>
  <w:style w:type="paragraph" w:customStyle="1" w:styleId="price">
    <w:name w:val="price"/>
    <w:basedOn w:val="Normal"/>
    <w:rsid w:val="009E0E10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woocommerce-price-amount">
    <w:name w:val="woocommerce-price-amount"/>
    <w:basedOn w:val="DefaultParagraphFont"/>
    <w:rsid w:val="009E0E10"/>
  </w:style>
  <w:style w:type="character" w:customStyle="1" w:styleId="woocommerce-price-currencysymbol">
    <w:name w:val="woocommerce-price-currencysymbol"/>
    <w:basedOn w:val="DefaultParagraphFont"/>
    <w:rsid w:val="009E0E10"/>
  </w:style>
  <w:style w:type="character" w:customStyle="1" w:styleId="screen-reader-text">
    <w:name w:val="screen-reader-text"/>
    <w:basedOn w:val="DefaultParagraphFont"/>
    <w:rsid w:val="009E0E10"/>
  </w:style>
  <w:style w:type="character" w:styleId="Strong">
    <w:name w:val="Strong"/>
    <w:basedOn w:val="DefaultParagraphFont"/>
    <w:uiPriority w:val="22"/>
    <w:qFormat/>
    <w:rsid w:val="009E0E1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9E0E10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9E0E10"/>
    <w:rPr>
      <w:i/>
      <w:iCs/>
    </w:rPr>
  </w:style>
  <w:style w:type="character" w:customStyle="1" w:styleId="postedin">
    <w:name w:val="posted_in"/>
    <w:basedOn w:val="DefaultParagraphFont"/>
    <w:rsid w:val="009E0E10"/>
  </w:style>
  <w:style w:type="character" w:customStyle="1" w:styleId="meta-label">
    <w:name w:val="meta-label"/>
    <w:basedOn w:val="DefaultParagraphFont"/>
    <w:rsid w:val="009E0E10"/>
  </w:style>
  <w:style w:type="character" w:styleId="Hyperlink">
    <w:name w:val="Hyperlink"/>
    <w:basedOn w:val="DefaultParagraphFont"/>
    <w:uiPriority w:val="99"/>
    <w:semiHidden/>
    <w:unhideWhenUsed/>
    <w:rsid w:val="009E0E10"/>
    <w:rPr>
      <w:color w:val="0000FF"/>
      <w:u w:val="single"/>
    </w:rPr>
  </w:style>
  <w:style w:type="character" w:customStyle="1" w:styleId="meta-sep">
    <w:name w:val="meta-sep"/>
    <w:basedOn w:val="DefaultParagraphFont"/>
    <w:rsid w:val="009E0E10"/>
  </w:style>
  <w:style w:type="character" w:customStyle="1" w:styleId="taggedas">
    <w:name w:val="tagged_as"/>
    <w:basedOn w:val="DefaultParagraphFont"/>
    <w:rsid w:val="009E0E10"/>
  </w:style>
  <w:style w:type="table" w:styleId="TableGrid">
    <w:name w:val="Table Grid"/>
    <w:basedOn w:val="TableNormal"/>
    <w:uiPriority w:val="39"/>
    <w:rsid w:val="00F31F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9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2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6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4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70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13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2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04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36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64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03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9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35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87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88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0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9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08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30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8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02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0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03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6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allerina-egypt.com/product-tag/%d9%83%d8%b1%d8%b3%d9%8a-%d8%a7%d9%86%d8%aa%d9%8a%d9%83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hyperlink" Target="https://gallerina-egypt.com/product-tag/%d9%81%d9%88%d8%aa%d9%8a%d9%87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hyperlink" Target="https://gallerina-egypt.com/product-category/timber/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gallerina-egypt.com/product-category/chairs/" TargetMode="Externa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image" Target="media/image1.jpeg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10</Pages>
  <Words>1289</Words>
  <Characters>7352</Characters>
  <Application>Microsoft Office Word</Application>
  <DocSecurity>0</DocSecurity>
  <Lines>61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woods</vt:lpstr>
      <vt:lpstr>ترابيزة جانبية خشب زان بالنحاس </vt:lpstr>
      <vt:lpstr>بوف مدهب 4 رجل </vt:lpstr>
      <vt:lpstr>بنكيت تدهيب انتيك خشب زان </vt:lpstr>
    </vt:vector>
  </TitlesOfParts>
  <Company/>
  <LinksUpToDate>false</LinksUpToDate>
  <CharactersWithSpaces>8624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dcterms:created xsi:type="dcterms:W3CDTF">2024-09-30T11:30:00Z</dcterms:created>
  <dcterms:modified xsi:type="dcterms:W3CDTF">2024-09-30T15:39:00Z</dcterms:modified>
</cp:coreProperties>
</file>