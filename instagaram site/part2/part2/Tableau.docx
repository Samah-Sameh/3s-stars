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17C2" w:rsidRDefault="001217C2" w:rsidP="001217C2">
      <w:pPr>
        <w:pStyle w:val="Title"/>
        <w:bidi w:val="0"/>
        <w:jc w:val="center"/>
        <w:rPr>
          <w:rFonts w:eastAsia="Times New Roman"/>
          <w:b/>
          <w:bCs/>
        </w:rPr>
      </w:pPr>
      <w:r w:rsidRPr="001217C2">
        <w:rPr>
          <w:rFonts w:eastAsia="Times New Roman"/>
          <w:b/>
          <w:bCs/>
          <w:lang w:val="en"/>
        </w:rPr>
        <w:t>Tableau</w:t>
      </w:r>
    </w:p>
    <w:p w:rsidR="001217C2" w:rsidRDefault="001217C2" w:rsidP="001217C2">
      <w:pPr>
        <w:pStyle w:val="price"/>
        <w:jc w:val="center"/>
      </w:pPr>
    </w:p>
    <w:p w:rsidR="001217C2" w:rsidRDefault="001217C2" w:rsidP="001217C2">
      <w:pPr>
        <w:jc w:val="center"/>
        <w:rPr>
          <w:rtl/>
          <w:lang w:bidi="ar-EG"/>
        </w:rPr>
      </w:pPr>
      <w:bookmarkStart w:id="0" w:name="_GoBack"/>
      <w:r>
        <w:rPr>
          <w:noProof/>
        </w:rPr>
        <w:drawing>
          <wp:inline distT="0" distB="0" distL="0" distR="0" wp14:anchorId="34C662AF" wp14:editId="39C4B4D5">
            <wp:extent cx="5274310" cy="7079611"/>
            <wp:effectExtent l="0" t="0" r="2540" b="7620"/>
            <wp:docPr id="18" name="Picture 18" descr="تابلـوه زيـت عـبـارة عن منـظر طبيعي الشلال في الطبيعة الخلابة رسم بالــيد  مع اطـار بيضاوي خـشبـي ذهبي مـقاس 60 فـي 80 ســم : Amazon.eg: المنزل والمطب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تابلـوه زيـت عـبـارة عن منـظر طبيعي الشلال في الطبيعة الخلابة رسم بالــيد  مع اطـار بيضاوي خـشبـي ذهبي مـقاس 60 فـي 80 ســم : Amazon.eg: المنزل والمطبخ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217C2" w:rsidRDefault="001217C2" w:rsidP="001217C2">
      <w:pPr>
        <w:pStyle w:val="Heading1"/>
        <w:bidi/>
        <w:jc w:val="center"/>
      </w:pPr>
      <w:proofErr w:type="spellStart"/>
      <w:r>
        <w:rPr>
          <w:rStyle w:val="a-size-large"/>
          <w:rtl/>
        </w:rPr>
        <w:lastRenderedPageBreak/>
        <w:t>تابلـوه</w:t>
      </w:r>
      <w:proofErr w:type="spellEnd"/>
      <w:r>
        <w:rPr>
          <w:rStyle w:val="a-size-large"/>
          <w:rtl/>
        </w:rPr>
        <w:t xml:space="preserve"> زيـت عـبـارة عن منـظر طبيعي الشلال في الطبيعة الخلابة رسم بالــيد مع </w:t>
      </w:r>
      <w:proofErr w:type="gramStart"/>
      <w:r>
        <w:rPr>
          <w:rStyle w:val="a-size-large"/>
          <w:rtl/>
        </w:rPr>
        <w:t>اطـار</w:t>
      </w:r>
      <w:proofErr w:type="gramEnd"/>
      <w:r>
        <w:rPr>
          <w:rStyle w:val="a-size-large"/>
          <w:rtl/>
        </w:rPr>
        <w:t xml:space="preserve"> بيضاوي خـشبـي ذهبي مـقاس 60 فـي 80 ســم</w:t>
      </w:r>
    </w:p>
    <w:p w:rsidR="001217C2" w:rsidRPr="00196519" w:rsidRDefault="001217C2" w:rsidP="001217C2">
      <w:pPr>
        <w:numPr>
          <w:ilvl w:val="0"/>
          <w:numId w:val="1"/>
        </w:num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 xml:space="preserve">نوع </w:t>
      </w:r>
      <w:proofErr w:type="gramStart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>اللوحة :</w:t>
      </w:r>
      <w:proofErr w:type="gramEnd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 xml:space="preserve"> زيتية</w:t>
      </w:r>
    </w:p>
    <w:p w:rsidR="001217C2" w:rsidRPr="00196519" w:rsidRDefault="001217C2" w:rsidP="001217C2">
      <w:pPr>
        <w:numPr>
          <w:ilvl w:val="0"/>
          <w:numId w:val="1"/>
        </w:num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 xml:space="preserve">نوع </w:t>
      </w:r>
      <w:proofErr w:type="gramStart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>الاطار :</w:t>
      </w:r>
      <w:proofErr w:type="gramEnd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 xml:space="preserve"> مع اطار</w:t>
      </w:r>
    </w:p>
    <w:p w:rsidR="001217C2" w:rsidRPr="00196519" w:rsidRDefault="001217C2" w:rsidP="001217C2">
      <w:pPr>
        <w:numPr>
          <w:ilvl w:val="0"/>
          <w:numId w:val="1"/>
        </w:num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>الموضوع :</w:t>
      </w:r>
      <w:proofErr w:type="gramEnd"/>
      <w:r w:rsidRPr="00196519">
        <w:rPr>
          <w:rFonts w:ascii="Times New Roman" w:eastAsia="Times New Roman" w:hAnsi="Times New Roman" w:cs="Times New Roman"/>
          <w:sz w:val="24"/>
          <w:szCs w:val="24"/>
          <w:rtl/>
        </w:rPr>
        <w:t xml:space="preserve"> المناظر الطبيعية</w:t>
      </w:r>
    </w:p>
    <w:p w:rsidR="001217C2" w:rsidRDefault="001217C2" w:rsidP="001217C2">
      <w:pPr>
        <w:pStyle w:val="price"/>
        <w:numPr>
          <w:ilvl w:val="0"/>
          <w:numId w:val="1"/>
        </w:numPr>
        <w:jc w:val="center"/>
      </w:pPr>
    </w:p>
    <w:p w:rsidR="001217C2" w:rsidRDefault="001217C2" w:rsidP="001217C2">
      <w:pPr>
        <w:pStyle w:val="ListParagraph"/>
        <w:numPr>
          <w:ilvl w:val="0"/>
          <w:numId w:val="1"/>
        </w:num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0F6517C0" wp14:editId="344CD0C8">
            <wp:extent cx="5274310" cy="5274310"/>
            <wp:effectExtent l="0" t="0" r="2540" b="2540"/>
            <wp:docPr id="17" name="Picture 17" descr="https://enarat.com/wp-content/uploads/2022/02/DAR-WD-53-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enarat.com/wp-content/uploads/2022/02/DAR-WD-53-N-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numPr>
          <w:ilvl w:val="0"/>
          <w:numId w:val="1"/>
        </w:numPr>
        <w:jc w:val="center"/>
      </w:pP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زيت بيج</w:t>
      </w:r>
    </w:p>
    <w:p w:rsidR="001217C2" w:rsidRPr="00196519" w:rsidRDefault="001217C2" w:rsidP="001217C2">
      <w:pPr>
        <w:pStyle w:val="price"/>
        <w:numPr>
          <w:ilvl w:val="0"/>
          <w:numId w:val="1"/>
        </w:numPr>
        <w:jc w:val="center"/>
      </w:pPr>
      <w:del w:id="1" w:author="Unknown">
        <w:r>
          <w:rPr>
            <w:rStyle w:val="woocommerce-price-amount"/>
          </w:rPr>
          <w:delText>1,097 </w:delText>
        </w:r>
        <w:r>
          <w:rPr>
            <w:rStyle w:val="woocommerce-price-currencysymbol"/>
            <w:rFonts w:eastAsiaTheme="majorEastAsia"/>
          </w:rPr>
          <w:delText>EGP</w:delText>
        </w:r>
      </w:del>
      <w:r>
        <w:t xml:space="preserve"> </w:t>
      </w:r>
      <w:ins w:id="2" w:author="Unknown">
        <w:r>
          <w:rPr>
            <w:rStyle w:val="woocommerce-price-amount"/>
          </w:rPr>
          <w:t>1,042 </w:t>
        </w:r>
        <w:r>
          <w:rPr>
            <w:rStyle w:val="woocommerce-price-currencysymbol"/>
            <w:rFonts w:eastAsiaTheme="majorEastAsia"/>
          </w:rPr>
          <w:t>EGP</w:t>
        </w:r>
      </w:ins>
    </w:p>
    <w:p w:rsidR="001217C2" w:rsidRDefault="001217C2" w:rsidP="001217C2">
      <w:pPr>
        <w:pStyle w:val="ListParagraph"/>
        <w:numPr>
          <w:ilvl w:val="0"/>
          <w:numId w:val="1"/>
        </w:num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756270AE" wp14:editId="5C89B10E">
            <wp:extent cx="5274310" cy="5274310"/>
            <wp:effectExtent l="0" t="0" r="2540" b="2540"/>
            <wp:docPr id="16" name="Picture 16" descr="تابلوه زيت ذهبي وس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تابلوه زيت ذهبي وسط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numPr>
          <w:ilvl w:val="0"/>
          <w:numId w:val="1"/>
        </w:numPr>
        <w:jc w:val="center"/>
      </w:pP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زيت ذهبي وسط</w:t>
      </w:r>
    </w:p>
    <w:p w:rsidR="001217C2" w:rsidRPr="00196519" w:rsidRDefault="001217C2" w:rsidP="001217C2">
      <w:pPr>
        <w:pStyle w:val="price"/>
        <w:numPr>
          <w:ilvl w:val="0"/>
          <w:numId w:val="1"/>
        </w:numPr>
        <w:jc w:val="center"/>
      </w:pPr>
      <w:del w:id="3" w:author="Unknown">
        <w:r>
          <w:rPr>
            <w:rStyle w:val="woocommerce-price-amount"/>
          </w:rPr>
          <w:delText>1,249 </w:delText>
        </w:r>
        <w:r>
          <w:rPr>
            <w:rStyle w:val="woocommerce-price-currencysymbol"/>
            <w:rFonts w:eastAsiaTheme="majorEastAsia"/>
          </w:rPr>
          <w:delText>EGP</w:delText>
        </w:r>
      </w:del>
      <w:r>
        <w:t xml:space="preserve"> </w:t>
      </w:r>
      <w:ins w:id="4" w:author="Unknown">
        <w:r>
          <w:rPr>
            <w:rStyle w:val="woocommerce-price-amount"/>
          </w:rPr>
          <w:t>1,187 </w:t>
        </w:r>
        <w:r>
          <w:rPr>
            <w:rStyle w:val="woocommerce-price-currencysymbol"/>
            <w:rFonts w:eastAsiaTheme="majorEastAsia"/>
          </w:rPr>
          <w:t>EGP</w:t>
        </w:r>
      </w:ins>
    </w:p>
    <w:p w:rsidR="001217C2" w:rsidRDefault="001217C2" w:rsidP="001217C2">
      <w:pPr>
        <w:pStyle w:val="ListParagraph"/>
        <w:numPr>
          <w:ilvl w:val="0"/>
          <w:numId w:val="1"/>
        </w:numPr>
        <w:jc w:val="center"/>
        <w:rPr>
          <w:rtl/>
          <w:lang w:bidi="ar-EG"/>
        </w:rPr>
      </w:pPr>
    </w:p>
    <w:p w:rsidR="001217C2" w:rsidRDefault="001217C2" w:rsidP="001217C2">
      <w:pPr>
        <w:pStyle w:val="ListParagraph"/>
        <w:numPr>
          <w:ilvl w:val="0"/>
          <w:numId w:val="1"/>
        </w:num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19508306" wp14:editId="40BF2BEF">
            <wp:extent cx="5274310" cy="5274310"/>
            <wp:effectExtent l="0" t="0" r="2540" b="2540"/>
            <wp:docPr id="15" name="Picture 15" descr="https://enarat.com/wp-content/uploads/2022/02/DAR-WD-54-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narat.com/wp-content/uploads/2022/02/DAR-WD-54-N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numPr>
          <w:ilvl w:val="0"/>
          <w:numId w:val="1"/>
        </w:numPr>
        <w:jc w:val="center"/>
      </w:pP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زيت </w:t>
      </w:r>
      <w:proofErr w:type="spellStart"/>
      <w:r>
        <w:rPr>
          <w:rtl/>
        </w:rPr>
        <w:t>شامبين</w:t>
      </w:r>
      <w:proofErr w:type="spellEnd"/>
    </w:p>
    <w:p w:rsidR="001217C2" w:rsidRDefault="001217C2" w:rsidP="001217C2">
      <w:pPr>
        <w:pStyle w:val="price"/>
        <w:numPr>
          <w:ilvl w:val="0"/>
          <w:numId w:val="1"/>
        </w:numPr>
        <w:jc w:val="center"/>
      </w:pPr>
      <w:del w:id="5" w:author="Unknown">
        <w:r>
          <w:rPr>
            <w:rStyle w:val="woocommerce-price-amount"/>
          </w:rPr>
          <w:delText>1,275 </w:delText>
        </w:r>
        <w:r>
          <w:rPr>
            <w:rStyle w:val="woocommerce-price-currencysymbol"/>
            <w:rFonts w:eastAsiaTheme="majorEastAsia"/>
          </w:rPr>
          <w:delText>EGP</w:delText>
        </w:r>
      </w:del>
      <w:r>
        <w:t xml:space="preserve"> </w:t>
      </w:r>
      <w:ins w:id="6" w:author="Unknown">
        <w:r>
          <w:rPr>
            <w:rStyle w:val="woocommerce-price-amount"/>
          </w:rPr>
          <w:t>1,212 </w:t>
        </w:r>
        <w:r>
          <w:rPr>
            <w:rStyle w:val="woocommerce-price-currencysymbol"/>
            <w:rFonts w:eastAsiaTheme="majorEastAsia"/>
          </w:rPr>
          <w:t>EGP</w:t>
        </w:r>
      </w:ins>
    </w:p>
    <w:p w:rsidR="001217C2" w:rsidRDefault="001217C2" w:rsidP="001217C2">
      <w:pPr>
        <w:bidi w:val="0"/>
        <w:jc w:val="center"/>
      </w:pPr>
    </w:p>
    <w:p w:rsidR="001217C2" w:rsidRDefault="001217C2" w:rsidP="001217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EBB0EF4" wp14:editId="69399B27">
            <wp:extent cx="5274310" cy="5274310"/>
            <wp:effectExtent l="0" t="0" r="2540" b="2540"/>
            <wp:docPr id="13" name="Picture 13" descr="طقم تابلوه 3 قطع جوبلان ذهب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طقم تابلوه 3 قطع جوبلان ذهبي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r>
        <w:rPr>
          <w:rtl/>
        </w:rPr>
        <w:t xml:space="preserve">طقم </w:t>
      </w: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3 قطع </w:t>
      </w:r>
      <w:proofErr w:type="spellStart"/>
      <w:r>
        <w:rPr>
          <w:rtl/>
        </w:rPr>
        <w:t>جوبلان</w:t>
      </w:r>
      <w:proofErr w:type="spellEnd"/>
      <w:r>
        <w:rPr>
          <w:rtl/>
        </w:rPr>
        <w:t xml:space="preserve"> ذهبي</w:t>
      </w:r>
    </w:p>
    <w:p w:rsidR="001217C2" w:rsidRDefault="001217C2" w:rsidP="001217C2">
      <w:pPr>
        <w:pStyle w:val="price"/>
        <w:jc w:val="center"/>
      </w:pPr>
      <w:del w:id="7" w:author="Unknown">
        <w:r>
          <w:rPr>
            <w:rStyle w:val="woocommerce-price-amount"/>
          </w:rPr>
          <w:delText>1,034 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ins w:id="8" w:author="Unknown">
        <w:r>
          <w:rPr>
            <w:rStyle w:val="woocommerce-price-amount"/>
          </w:rPr>
          <w:t>983 </w:t>
        </w:r>
        <w:r>
          <w:rPr>
            <w:rStyle w:val="woocommerce-price-currencysymbol"/>
          </w:rPr>
          <w:t>EGP</w:t>
        </w:r>
      </w:ins>
    </w:p>
    <w:p w:rsidR="001217C2" w:rsidRDefault="001217C2" w:rsidP="001217C2">
      <w:pPr>
        <w:pStyle w:val="NormalWeb"/>
        <w:jc w:val="center"/>
      </w:pPr>
      <w:r>
        <w:rPr>
          <w:rtl/>
        </w:rPr>
        <w:t>ضمان استرجاع مجاني خلال 14 يوم</w:t>
      </w:r>
    </w:p>
    <w:p w:rsidR="001217C2" w:rsidRDefault="001217C2" w:rsidP="001217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ACF7FAF" wp14:editId="45621CF0">
            <wp:extent cx="5274310" cy="5274310"/>
            <wp:effectExtent l="0" t="0" r="2540" b="2540"/>
            <wp:docPr id="12" name="Picture 12" descr="تابلوه جوبلان ذهبي صغي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تابلوه جوبلان ذهبي صغير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جوبلان</w:t>
      </w:r>
      <w:proofErr w:type="spellEnd"/>
      <w:r>
        <w:rPr>
          <w:rtl/>
        </w:rPr>
        <w:t xml:space="preserve"> ذهبي صغير</w:t>
      </w:r>
    </w:p>
    <w:p w:rsidR="001217C2" w:rsidRDefault="001217C2" w:rsidP="001217C2">
      <w:pPr>
        <w:pStyle w:val="price"/>
        <w:jc w:val="center"/>
      </w:pPr>
      <w:del w:id="9" w:author="Unknown">
        <w:r>
          <w:rPr>
            <w:rStyle w:val="woocommerce-price-amount"/>
          </w:rPr>
          <w:delText>775 </w:delText>
        </w:r>
        <w:r>
          <w:rPr>
            <w:rStyle w:val="woocommerce-price-currencysymbol"/>
            <w:rFonts w:eastAsiaTheme="majorEastAsia"/>
          </w:rPr>
          <w:delText>EGP</w:delText>
        </w:r>
      </w:del>
      <w:r>
        <w:t xml:space="preserve"> </w:t>
      </w:r>
      <w:ins w:id="10" w:author="Unknown">
        <w:r>
          <w:rPr>
            <w:rStyle w:val="woocommerce-price-amount"/>
          </w:rPr>
          <w:t>737 </w:t>
        </w:r>
        <w:r>
          <w:rPr>
            <w:rStyle w:val="woocommerce-price-currencysymbol"/>
            <w:rFonts w:eastAsiaTheme="majorEastAsia"/>
          </w:rPr>
          <w:t>EGP</w:t>
        </w:r>
      </w:ins>
    </w:p>
    <w:p w:rsidR="001217C2" w:rsidRDefault="001217C2" w:rsidP="001217C2">
      <w:pPr>
        <w:pStyle w:val="Heading1"/>
        <w:jc w:val="center"/>
      </w:pPr>
      <w:r>
        <w:rPr>
          <w:noProof/>
        </w:rPr>
        <w:drawing>
          <wp:inline distT="0" distB="0" distL="0" distR="0" wp14:anchorId="0423443C" wp14:editId="57FD7010">
            <wp:extent cx="5274310" cy="5274310"/>
            <wp:effectExtent l="0" t="0" r="2540" b="2540"/>
            <wp:docPr id="11" name="Picture 11" descr="تابلوه زيت ورد ذهبي كبي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تابلوه زيت ورد ذهبي كبير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زيت ورد ذهبي كبير</w:t>
      </w:r>
    </w:p>
    <w:p w:rsidR="001217C2" w:rsidRDefault="001217C2" w:rsidP="001217C2">
      <w:pPr>
        <w:pStyle w:val="price"/>
        <w:jc w:val="center"/>
      </w:pPr>
      <w:del w:id="11" w:author="Unknown">
        <w:r>
          <w:rPr>
            <w:rStyle w:val="woocommerce-price-amount"/>
          </w:rPr>
          <w:delText>1,551 </w:delText>
        </w:r>
        <w:r>
          <w:rPr>
            <w:rStyle w:val="woocommerce-price-currencysymbol"/>
            <w:rFonts w:eastAsiaTheme="majorEastAsia"/>
          </w:rPr>
          <w:delText>EGP</w:delText>
        </w:r>
      </w:del>
      <w:r>
        <w:t xml:space="preserve"> </w:t>
      </w:r>
      <w:ins w:id="12" w:author="Unknown">
        <w:r>
          <w:rPr>
            <w:rStyle w:val="woocommerce-price-amount"/>
          </w:rPr>
          <w:t>1,474 </w:t>
        </w:r>
        <w:r>
          <w:rPr>
            <w:rStyle w:val="woocommerce-price-currencysymbol"/>
            <w:rFonts w:eastAsiaTheme="majorEastAsia"/>
          </w:rPr>
          <w:t>EGP</w:t>
        </w:r>
      </w:ins>
    </w:p>
    <w:p w:rsidR="001217C2" w:rsidRDefault="001217C2" w:rsidP="001217C2">
      <w:pPr>
        <w:jc w:val="center"/>
        <w:rPr>
          <w:rStyle w:val="meta-label"/>
          <w:rtl/>
        </w:rPr>
      </w:pPr>
      <w:r>
        <w:rPr>
          <w:rStyle w:val="meta-label"/>
          <w:rtl/>
        </w:rPr>
        <w:t>كود المنتج</w:t>
      </w:r>
      <w:r>
        <w:rPr>
          <w:rStyle w:val="meta-label"/>
        </w:rPr>
        <w:t xml:space="preserve">: </w:t>
      </w:r>
      <w:r>
        <w:rPr>
          <w:rStyle w:val="sku"/>
        </w:rPr>
        <w:t>DAR-WD-109G-L</w:t>
      </w:r>
    </w:p>
    <w:p w:rsidR="001217C2" w:rsidRDefault="001217C2" w:rsidP="001217C2">
      <w:pPr>
        <w:jc w:val="center"/>
        <w:rPr>
          <w:rtl/>
        </w:rPr>
      </w:pPr>
      <w:r>
        <w:rPr>
          <w:rStyle w:val="meta-label"/>
          <w:rtl/>
        </w:rPr>
        <w:t>الأقسام</w:t>
      </w:r>
      <w:r>
        <w:rPr>
          <w:rStyle w:val="meta-label"/>
        </w:rPr>
        <w:t>:</w:t>
      </w:r>
      <w:hyperlink r:id="rId12" w:history="1">
        <w:r>
          <w:rPr>
            <w:rStyle w:val="Hyperlink"/>
            <w:rtl/>
          </w:rPr>
          <w:t>اكسسوار منزلي</w:t>
        </w:r>
      </w:hyperlink>
      <w:r>
        <w:rPr>
          <w:rStyle w:val="meta-sep"/>
        </w:rPr>
        <w:t>,</w:t>
      </w:r>
      <w:r>
        <w:rPr>
          <w:rStyle w:val="postedin"/>
        </w:rPr>
        <w:t xml:space="preserve"> </w:t>
      </w:r>
      <w:hyperlink r:id="rId13" w:history="1">
        <w:r>
          <w:rPr>
            <w:rStyle w:val="Hyperlink"/>
            <w:rtl/>
          </w:rPr>
          <w:t>تابلوهات</w:t>
        </w:r>
      </w:hyperlink>
    </w:p>
    <w:p w:rsidR="001217C2" w:rsidRDefault="001217C2" w:rsidP="001217C2">
      <w:pPr>
        <w:jc w:val="center"/>
        <w:rPr>
          <w:rtl/>
        </w:rPr>
      </w:pPr>
    </w:p>
    <w:p w:rsidR="001217C2" w:rsidRDefault="001217C2" w:rsidP="001217C2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5CB6976" wp14:editId="7799AF80">
            <wp:extent cx="5274310" cy="5274310"/>
            <wp:effectExtent l="0" t="0" r="2540" b="2540"/>
            <wp:docPr id="10" name="Picture 10" descr="تابلوه جوبلان ورد بي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تابلوه جوبلان ورد بيج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proofErr w:type="spellStart"/>
      <w:r>
        <w:rPr>
          <w:rtl/>
        </w:rPr>
        <w:t>تابلوه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جوبلان</w:t>
      </w:r>
      <w:proofErr w:type="spellEnd"/>
      <w:r>
        <w:rPr>
          <w:rtl/>
        </w:rPr>
        <w:t xml:space="preserve"> ورد بيج</w:t>
      </w:r>
    </w:p>
    <w:p w:rsidR="001217C2" w:rsidRDefault="001217C2" w:rsidP="001217C2">
      <w:pPr>
        <w:pStyle w:val="price"/>
        <w:jc w:val="center"/>
      </w:pPr>
      <w:del w:id="13" w:author="Unknown">
        <w:r>
          <w:rPr>
            <w:rStyle w:val="woocommerce-price-amount"/>
          </w:rPr>
          <w:delText>2,455 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ins w:id="14" w:author="Unknown">
        <w:r>
          <w:rPr>
            <w:rStyle w:val="woocommerce-price-amount"/>
          </w:rPr>
          <w:t>2,333 </w:t>
        </w:r>
        <w:r>
          <w:rPr>
            <w:rStyle w:val="woocommerce-price-currencysymbol"/>
          </w:rPr>
          <w:t>EGP</w:t>
        </w:r>
      </w:ins>
    </w:p>
    <w:p w:rsidR="001217C2" w:rsidRDefault="001217C2" w:rsidP="001217C2">
      <w:pPr>
        <w:pStyle w:val="NormalWeb"/>
        <w:jc w:val="center"/>
      </w:pPr>
      <w:r>
        <w:rPr>
          <w:rtl/>
        </w:rPr>
        <w:t>ضمان استرجاع مجاني خلال 14 يوم</w:t>
      </w:r>
    </w:p>
    <w:p w:rsidR="001217C2" w:rsidRDefault="001217C2" w:rsidP="001217C2">
      <w:pPr>
        <w:pStyle w:val="stock"/>
        <w:jc w:val="center"/>
      </w:pPr>
      <w:r>
        <w:rPr>
          <w:rtl/>
        </w:rPr>
        <w:t>متوفر 2 فقط</w:t>
      </w:r>
    </w:p>
    <w:p w:rsidR="001217C2" w:rsidRDefault="001217C2" w:rsidP="001217C2">
      <w:pPr>
        <w:jc w:val="center"/>
        <w:rPr>
          <w:rtl/>
        </w:rPr>
      </w:pPr>
      <w:r>
        <w:rPr>
          <w:rStyle w:val="meta-label"/>
          <w:rtl/>
        </w:rPr>
        <w:t>كود المنتج</w:t>
      </w:r>
      <w:r>
        <w:rPr>
          <w:rStyle w:val="meta-label"/>
        </w:rPr>
        <w:t xml:space="preserve">: </w:t>
      </w:r>
      <w:r>
        <w:rPr>
          <w:rStyle w:val="sku"/>
        </w:rPr>
        <w:t xml:space="preserve">DAR-MR-37-40 </w:t>
      </w:r>
      <w:r>
        <w:rPr>
          <w:rStyle w:val="meta-label"/>
          <w:rtl/>
        </w:rPr>
        <w:t>الأقسام</w:t>
      </w:r>
      <w:r>
        <w:rPr>
          <w:rStyle w:val="meta-label"/>
        </w:rPr>
        <w:t xml:space="preserve">: </w:t>
      </w:r>
      <w:hyperlink r:id="rId15" w:history="1">
        <w:r>
          <w:rPr>
            <w:rStyle w:val="Hyperlink"/>
            <w:rtl/>
          </w:rPr>
          <w:t>تابلوهات</w:t>
        </w:r>
      </w:hyperlink>
      <w:r>
        <w:rPr>
          <w:rStyle w:val="meta-sep"/>
        </w:rPr>
        <w:t>,</w:t>
      </w:r>
      <w:r>
        <w:rPr>
          <w:rStyle w:val="postedin"/>
        </w:rPr>
        <w:t xml:space="preserve"> </w:t>
      </w:r>
      <w:hyperlink r:id="rId16" w:history="1">
        <w:r>
          <w:rPr>
            <w:rStyle w:val="Hyperlink"/>
            <w:rtl/>
          </w:rPr>
          <w:t>اكسسوار منزلي</w:t>
        </w:r>
      </w:hyperlink>
    </w:p>
    <w:p w:rsidR="001217C2" w:rsidRDefault="001217C2" w:rsidP="001217C2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6BCC9E6F" wp14:editId="23E6FBA4">
            <wp:extent cx="5274310" cy="5274310"/>
            <wp:effectExtent l="0" t="0" r="2540" b="2540"/>
            <wp:docPr id="24" name="Picture 24" descr="https://kandilegypt.com/wp-content/uploads/2022/12/1000109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kandilegypt.com/wp-content/uploads/2022/12/10001091-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r>
        <w:rPr>
          <w:rtl/>
        </w:rPr>
        <w:t xml:space="preserve">برواز نحاس عقله + طبق بورسلين مستورد 745 </w:t>
      </w:r>
      <w:proofErr w:type="spellStart"/>
      <w:r>
        <w:rPr>
          <w:rtl/>
        </w:rPr>
        <w:t>عسلى</w:t>
      </w:r>
      <w:proofErr w:type="spellEnd"/>
    </w:p>
    <w:p w:rsidR="001217C2" w:rsidRDefault="001217C2" w:rsidP="001217C2">
      <w:pPr>
        <w:pStyle w:val="price"/>
        <w:jc w:val="center"/>
      </w:pPr>
      <w:del w:id="15" w:author="Unknown">
        <w:r>
          <w:rPr>
            <w:rStyle w:val="woocommerce-price-amount"/>
          </w:rPr>
          <w:delText>2.831 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2.831</w:t>
      </w:r>
      <w:r>
        <w:rPr>
          <w:rStyle w:val="screen-reader-text"/>
        </w:rPr>
        <w:t> EGP.</w:t>
      </w:r>
      <w:ins w:id="16" w:author="Unknown">
        <w:r>
          <w:rPr>
            <w:rStyle w:val="woocommerce-price-amount"/>
          </w:rPr>
          <w:t>2.547 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2.547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</w:pPr>
      <w:r>
        <w:t>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"/>
        <w:gridCol w:w="969"/>
      </w:tblGrid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الابعاد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18" w:history="1">
              <w:r>
                <w:rPr>
                  <w:rStyle w:val="Hyperlink"/>
                </w:rPr>
                <w:t>22 53 cm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الخامة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19" w:history="1">
              <w:r>
                <w:rPr>
                  <w:rStyle w:val="Hyperlink"/>
                  <w:rtl/>
                </w:rPr>
                <w:t>نحاس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الطراز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20" w:history="1">
              <w:r>
                <w:rPr>
                  <w:rStyle w:val="Hyperlink"/>
                  <w:rtl/>
                </w:rPr>
                <w:t>كلاسيك</w:t>
              </w:r>
            </w:hyperlink>
          </w:p>
        </w:tc>
      </w:tr>
    </w:tbl>
    <w:p w:rsidR="001217C2" w:rsidRDefault="001217C2" w:rsidP="001217C2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6F508B08" wp14:editId="7FF2A48B">
            <wp:extent cx="5274310" cy="5274310"/>
            <wp:effectExtent l="0" t="0" r="2540" b="2540"/>
            <wp:docPr id="25" name="Picture 25" descr="https://kandilegypt.com/wp-content/uploads/2022/12/1000108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kandilegypt.com/wp-content/uploads/2022/12/10001088-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r>
        <w:rPr>
          <w:rtl/>
        </w:rPr>
        <w:t xml:space="preserve">برواز </w:t>
      </w:r>
      <w:proofErr w:type="spellStart"/>
      <w:r>
        <w:rPr>
          <w:rtl/>
        </w:rPr>
        <w:t>بلاكه</w:t>
      </w:r>
      <w:proofErr w:type="spellEnd"/>
      <w:r>
        <w:rPr>
          <w:rtl/>
        </w:rPr>
        <w:t xml:space="preserve"> نحاس + طبق بورسلين مستورد 743 </w:t>
      </w:r>
      <w:proofErr w:type="spellStart"/>
      <w:r>
        <w:rPr>
          <w:rtl/>
        </w:rPr>
        <w:t>عسلى</w:t>
      </w:r>
      <w:proofErr w:type="spellEnd"/>
    </w:p>
    <w:p w:rsidR="001217C2" w:rsidRDefault="001217C2" w:rsidP="001217C2">
      <w:pPr>
        <w:pStyle w:val="price"/>
        <w:jc w:val="center"/>
      </w:pPr>
      <w:del w:id="17" w:author="Unknown">
        <w:r>
          <w:rPr>
            <w:rStyle w:val="woocommerce-price-amount"/>
          </w:rPr>
          <w:delText>1.997 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1.997</w:t>
      </w:r>
      <w:r>
        <w:rPr>
          <w:rStyle w:val="screen-reader-text"/>
        </w:rPr>
        <w:t> EGP.</w:t>
      </w:r>
      <w:ins w:id="18" w:author="Unknown">
        <w:r>
          <w:rPr>
            <w:rStyle w:val="woocommerce-price-amount"/>
          </w:rPr>
          <w:t>1.797 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1.797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</w:pPr>
      <w:r>
        <w:t>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"/>
        <w:gridCol w:w="969"/>
      </w:tblGrid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الابعاد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22" w:history="1">
              <w:r>
                <w:rPr>
                  <w:rStyle w:val="Hyperlink"/>
                </w:rPr>
                <w:t>25 28 cm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الخامة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23" w:history="1">
              <w:r>
                <w:rPr>
                  <w:rStyle w:val="Hyperlink"/>
                  <w:rtl/>
                </w:rPr>
                <w:t>نحاس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الطراز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jc w:val="center"/>
            </w:pPr>
            <w:hyperlink r:id="rId24" w:history="1">
              <w:r>
                <w:rPr>
                  <w:rStyle w:val="Hyperlink"/>
                  <w:rtl/>
                </w:rPr>
                <w:t>كلاسيك</w:t>
              </w:r>
            </w:hyperlink>
          </w:p>
        </w:tc>
      </w:tr>
    </w:tbl>
    <w:p w:rsidR="001217C2" w:rsidRDefault="001217C2" w:rsidP="001217C2">
      <w:pPr>
        <w:jc w:val="center"/>
        <w:rPr>
          <w:rFonts w:hint="cs"/>
          <w:rtl/>
          <w:lang w:bidi="ar-EG"/>
        </w:rPr>
      </w:pPr>
    </w:p>
    <w:p w:rsidR="001217C2" w:rsidRDefault="001217C2" w:rsidP="001217C2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521E7E37" wp14:editId="76DCE7EF">
            <wp:extent cx="5274310" cy="5274310"/>
            <wp:effectExtent l="0" t="0" r="2540" b="2540"/>
            <wp:docPr id="26" name="Picture 26" descr="https://kandilegypt.com/wp-content/uploads/2022/12/1000108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kandilegypt.com/wp-content/uploads/2022/12/10001089-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pStyle w:val="Heading1"/>
        <w:jc w:val="center"/>
      </w:pPr>
      <w:r>
        <w:rPr>
          <w:rtl/>
        </w:rPr>
        <w:t xml:space="preserve">برواز طويل نحاس + طبق بورسلين مستورد 746 </w:t>
      </w:r>
      <w:proofErr w:type="spellStart"/>
      <w:r>
        <w:rPr>
          <w:rtl/>
        </w:rPr>
        <w:t>عسلى</w:t>
      </w:r>
      <w:proofErr w:type="spellEnd"/>
    </w:p>
    <w:p w:rsidR="001217C2" w:rsidRDefault="001217C2" w:rsidP="001217C2">
      <w:pPr>
        <w:pStyle w:val="price"/>
        <w:jc w:val="center"/>
      </w:pPr>
      <w:del w:id="19" w:author="Unknown">
        <w:r>
          <w:rPr>
            <w:rStyle w:val="woocommerce-price-amount"/>
          </w:rPr>
          <w:delText>3.564 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3.564</w:t>
      </w:r>
      <w:r>
        <w:rPr>
          <w:rStyle w:val="screen-reader-text"/>
        </w:rPr>
        <w:t> EGP.</w:t>
      </w:r>
      <w:ins w:id="20" w:author="Unknown">
        <w:r>
          <w:rPr>
            <w:rStyle w:val="woocommerce-price-amount"/>
          </w:rPr>
          <w:t>3.207 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3.207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</w:pPr>
      <w:r>
        <w:t>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"/>
        <w:gridCol w:w="969"/>
      </w:tblGrid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الابعاد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bidi/>
              <w:jc w:val="center"/>
            </w:pPr>
            <w:hyperlink r:id="rId26" w:history="1">
              <w:r>
                <w:rPr>
                  <w:rStyle w:val="Hyperlink"/>
                </w:rPr>
                <w:t>27 79 cm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الخامة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bidi/>
              <w:jc w:val="center"/>
            </w:pPr>
            <w:hyperlink r:id="rId27" w:history="1">
              <w:r>
                <w:rPr>
                  <w:rStyle w:val="Hyperlink"/>
                  <w:rtl/>
                </w:rPr>
                <w:t>نحاس</w:t>
              </w:r>
            </w:hyperlink>
          </w:p>
        </w:tc>
      </w:tr>
      <w:tr w:rsidR="001217C2" w:rsidTr="00DD7E7E">
        <w:trPr>
          <w:tblCellSpacing w:w="15" w:type="dxa"/>
        </w:trPr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الطراز</w:t>
            </w:r>
          </w:p>
        </w:tc>
        <w:tc>
          <w:tcPr>
            <w:tcW w:w="0" w:type="auto"/>
            <w:vAlign w:val="center"/>
            <w:hideMark/>
          </w:tcPr>
          <w:p w:rsidR="001217C2" w:rsidRDefault="001217C2" w:rsidP="001217C2">
            <w:pPr>
              <w:pStyle w:val="NormalWeb"/>
              <w:bidi/>
              <w:jc w:val="center"/>
            </w:pPr>
            <w:hyperlink r:id="rId28" w:history="1">
              <w:r>
                <w:rPr>
                  <w:rStyle w:val="Hyperlink"/>
                  <w:rtl/>
                </w:rPr>
                <w:t>كلاسيك</w:t>
              </w:r>
            </w:hyperlink>
          </w:p>
        </w:tc>
      </w:tr>
    </w:tbl>
    <w:p w:rsidR="001217C2" w:rsidRDefault="001217C2" w:rsidP="001217C2">
      <w:pPr>
        <w:pStyle w:val="NormalWeb"/>
        <w:jc w:val="center"/>
      </w:pP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  <w:r>
        <w:rPr>
          <w:noProof/>
        </w:rPr>
        <w:drawing>
          <wp:inline distT="0" distB="0" distL="0" distR="0" wp14:anchorId="7EF82B24" wp14:editId="119C0508">
            <wp:extent cx="5274310" cy="5274310"/>
            <wp:effectExtent l="0" t="0" r="2540" b="2540"/>
            <wp:docPr id="5" name="Picture 5" descr="برواز نحاس طويل بالطبق رسم زيت منظر طبيع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برواز نحاس طويل بالطبق رسم زيت منظر طبيعي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</w:p>
    <w:p w:rsidR="001217C2" w:rsidRDefault="001217C2" w:rsidP="001217C2">
      <w:pPr>
        <w:pStyle w:val="Heading1"/>
        <w:jc w:val="center"/>
      </w:pPr>
      <w:r>
        <w:rPr>
          <w:rtl/>
        </w:rPr>
        <w:t>برواز نحاس طويل منظر طبيعي بالطبق</w:t>
      </w:r>
    </w:p>
    <w:p w:rsidR="001217C2" w:rsidRDefault="001217C2" w:rsidP="001217C2">
      <w:pPr>
        <w:pStyle w:val="price"/>
        <w:jc w:val="center"/>
      </w:pPr>
      <w:del w:id="21" w:author="Unknown">
        <w:r>
          <w:rPr>
            <w:rStyle w:val="woocommerce-price-amount"/>
          </w:rPr>
          <w:delText>3.470,00 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3.470,00</w:t>
      </w:r>
      <w:r>
        <w:rPr>
          <w:rStyle w:val="screen-reader-text"/>
        </w:rPr>
        <w:t> EGP.</w:t>
      </w:r>
      <w:ins w:id="22" w:author="Unknown">
        <w:r>
          <w:rPr>
            <w:rStyle w:val="woocommerce-price-amount"/>
          </w:rPr>
          <w:t>2.950,00 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2.950,00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</w:pPr>
      <w:r>
        <w:rPr>
          <w:rStyle w:val="Strong"/>
          <w:rtl/>
        </w:rPr>
        <w:t>ارتفاع 78سم عرض 26سم</w:t>
      </w:r>
      <w:r>
        <w:rPr>
          <w:b/>
          <w:bCs/>
        </w:rPr>
        <w:br/>
      </w:r>
      <w:r>
        <w:rPr>
          <w:rStyle w:val="Strong"/>
          <w:rtl/>
        </w:rPr>
        <w:t>الاطار نحاس والطبق تصنيع مصري رسم زيت يدوي</w:t>
      </w:r>
      <w:r>
        <w:rPr>
          <w:b/>
          <w:bCs/>
        </w:rPr>
        <w:br/>
      </w:r>
      <w:r>
        <w:rPr>
          <w:rStyle w:val="Strong"/>
          <w:rtl/>
        </w:rPr>
        <w:t>ضمان 10 سنوات</w:t>
      </w: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  <w:r>
        <w:rPr>
          <w:noProof/>
        </w:rPr>
        <w:drawing>
          <wp:inline distT="0" distB="0" distL="0" distR="0" wp14:anchorId="2979CE9D" wp14:editId="40F8142F">
            <wp:extent cx="3895725" cy="4876800"/>
            <wp:effectExtent l="0" t="0" r="9525" b="0"/>
            <wp:docPr id="6" name="Picture 6" descr="برواز نحاس شعلة سفير بالطبق اوف وايت ارتفاع 39سم عرض 28سم ضمان 10 سنوا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برواز نحاس شعلة سفير بالطبق اوف وايت ارتفاع 39سم عرض 28سم ضمان 10 سنوات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</w:p>
    <w:p w:rsidR="001217C2" w:rsidRDefault="001217C2" w:rsidP="001217C2">
      <w:pPr>
        <w:pStyle w:val="Heading1"/>
        <w:jc w:val="center"/>
      </w:pPr>
      <w:r>
        <w:rPr>
          <w:rtl/>
        </w:rPr>
        <w:t>برواز نحاس شعلة سفير بالطبق اوف وايت</w:t>
      </w:r>
    </w:p>
    <w:p w:rsidR="001217C2" w:rsidRDefault="001217C2" w:rsidP="001217C2">
      <w:pPr>
        <w:pStyle w:val="price"/>
        <w:jc w:val="center"/>
      </w:pPr>
      <w:del w:id="23" w:author="Unknown">
        <w:r>
          <w:rPr>
            <w:rStyle w:val="woocommerce-price-amount"/>
          </w:rPr>
          <w:delText>2.250,00 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2.250,00</w:t>
      </w:r>
      <w:r>
        <w:rPr>
          <w:rStyle w:val="screen-reader-text"/>
        </w:rPr>
        <w:t> EGP.</w:t>
      </w:r>
      <w:ins w:id="24" w:author="Unknown">
        <w:r>
          <w:rPr>
            <w:rStyle w:val="woocommerce-price-amount"/>
          </w:rPr>
          <w:t>1.920,00 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1.920,00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</w:pPr>
      <w:r>
        <w:rPr>
          <w:rStyle w:val="Strong"/>
          <w:rtl/>
        </w:rPr>
        <w:t>برواز نحاس شعلة سفير بالطبق اوف وايت</w:t>
      </w:r>
      <w:r>
        <w:br/>
      </w:r>
      <w:r>
        <w:rPr>
          <w:rStyle w:val="Strong"/>
          <w:rtl/>
        </w:rPr>
        <w:t>ارتفاع 39سم عرض 28سم</w:t>
      </w:r>
      <w:r>
        <w:br/>
      </w:r>
      <w:r>
        <w:rPr>
          <w:rStyle w:val="Strong"/>
          <w:rtl/>
        </w:rPr>
        <w:t>ضمان 10 سنوات</w:t>
      </w: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  <w:r>
        <w:rPr>
          <w:noProof/>
        </w:rPr>
        <w:drawing>
          <wp:inline distT="0" distB="0" distL="0" distR="0" wp14:anchorId="082B1CEE" wp14:editId="79017F5E">
            <wp:extent cx="2857500" cy="3581400"/>
            <wp:effectExtent l="0" t="0" r="0" b="0"/>
            <wp:docPr id="7" name="Picture 7" descr="برواز نحاس ملوكي بالطبق اوف واي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برواز نحاس ملوكي بالطبق اوف وايت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C2" w:rsidRDefault="001217C2" w:rsidP="001217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rtl/>
          <w:lang w:bidi="ar-EG"/>
        </w:rPr>
      </w:pPr>
    </w:p>
    <w:p w:rsidR="001217C2" w:rsidRDefault="001217C2" w:rsidP="001217C2">
      <w:pPr>
        <w:pStyle w:val="Heading1"/>
        <w:jc w:val="center"/>
      </w:pPr>
      <w:r>
        <w:rPr>
          <w:rtl/>
        </w:rPr>
        <w:t>برواز نحاس ملوكي بالطبق اوف وايت</w:t>
      </w:r>
    </w:p>
    <w:p w:rsidR="001217C2" w:rsidRDefault="001217C2" w:rsidP="001217C2">
      <w:pPr>
        <w:pStyle w:val="price"/>
        <w:jc w:val="center"/>
      </w:pPr>
      <w:del w:id="25" w:author="Unknown">
        <w:r>
          <w:rPr>
            <w:rStyle w:val="woocommerce-price-amount"/>
          </w:rPr>
          <w:delText>3.230,00 </w:delText>
        </w:r>
        <w:r>
          <w:rPr>
            <w:rStyle w:val="woocommerce-price-currencysymbol"/>
          </w:rPr>
          <w:delText>EGP</w:delText>
        </w:r>
      </w:del>
      <w:r>
        <w:t xml:space="preserve"> </w:t>
      </w:r>
      <w:r>
        <w:rPr>
          <w:rStyle w:val="screen-reader-text"/>
          <w:rtl/>
        </w:rPr>
        <w:t>السعر الأصلي هو: 3.230,00</w:t>
      </w:r>
      <w:r>
        <w:rPr>
          <w:rStyle w:val="screen-reader-text"/>
        </w:rPr>
        <w:t> EGP.</w:t>
      </w:r>
      <w:ins w:id="26" w:author="Unknown">
        <w:r>
          <w:rPr>
            <w:rStyle w:val="woocommerce-price-amount"/>
          </w:rPr>
          <w:t>2.750,00 </w:t>
        </w:r>
        <w:r>
          <w:rPr>
            <w:rStyle w:val="woocommerce-price-currencysymbol"/>
          </w:rPr>
          <w:t>EGP</w:t>
        </w:r>
      </w:ins>
      <w:r>
        <w:rPr>
          <w:rStyle w:val="screen-reader-text"/>
          <w:rtl/>
        </w:rPr>
        <w:t>السعر الحالي هو: 2.750,00</w:t>
      </w:r>
      <w:r>
        <w:rPr>
          <w:rStyle w:val="screen-reader-text"/>
        </w:rPr>
        <w:t> EGP.</w:t>
      </w:r>
    </w:p>
    <w:p w:rsidR="001217C2" w:rsidRDefault="001217C2" w:rsidP="001217C2">
      <w:pPr>
        <w:pStyle w:val="NormalWeb"/>
        <w:jc w:val="center"/>
        <w:rPr>
          <w:rFonts w:hint="cs"/>
          <w:lang w:bidi="ar-EG"/>
        </w:rPr>
      </w:pPr>
      <w:r>
        <w:rPr>
          <w:rStyle w:val="Strong"/>
          <w:rtl/>
        </w:rPr>
        <w:t>برواز نحاس ملوكي بالطبق اوف وايت</w:t>
      </w:r>
      <w:r>
        <w:br/>
      </w:r>
      <w:r>
        <w:rPr>
          <w:rStyle w:val="Strong"/>
          <w:rtl/>
        </w:rPr>
        <w:t>ارتفاع 57سم عرض 28سم</w:t>
      </w:r>
      <w:r>
        <w:br/>
      </w:r>
      <w:r>
        <w:rPr>
          <w:rStyle w:val="Strong"/>
          <w:rtl/>
        </w:rPr>
        <w:t>ضمان 10 سنوات</w:t>
      </w:r>
    </w:p>
    <w:p w:rsidR="001217C2" w:rsidRPr="001217C2" w:rsidRDefault="001217C2" w:rsidP="001217C2">
      <w:pPr>
        <w:bidi w:val="0"/>
      </w:pPr>
    </w:p>
    <w:p w:rsidR="00C76D60" w:rsidRDefault="00C76D60"/>
    <w:sectPr w:rsidR="00C76D60" w:rsidSect="00296F9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564EF1"/>
    <w:multiLevelType w:val="multilevel"/>
    <w:tmpl w:val="66986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7C2"/>
    <w:rsid w:val="001217C2"/>
    <w:rsid w:val="002706C3"/>
    <w:rsid w:val="00296F94"/>
    <w:rsid w:val="00C76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509B91"/>
  <w15:chartTrackingRefBased/>
  <w15:docId w15:val="{65C1A8F2-CCB4-420B-B7D5-CF8DD476C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1217C2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17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17C2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1217C2"/>
  </w:style>
  <w:style w:type="paragraph" w:styleId="Title">
    <w:name w:val="Title"/>
    <w:basedOn w:val="Normal"/>
    <w:next w:val="Normal"/>
    <w:link w:val="TitleChar"/>
    <w:uiPriority w:val="10"/>
    <w:qFormat/>
    <w:rsid w:val="001217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7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217C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price">
    <w:name w:val="price"/>
    <w:basedOn w:val="Normal"/>
    <w:rsid w:val="001217C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-size-large">
    <w:name w:val="a-size-large"/>
    <w:basedOn w:val="DefaultParagraphFont"/>
    <w:rsid w:val="001217C2"/>
  </w:style>
  <w:style w:type="character" w:customStyle="1" w:styleId="woocommerce-price-amount">
    <w:name w:val="woocommerce-price-amount"/>
    <w:basedOn w:val="DefaultParagraphFont"/>
    <w:rsid w:val="001217C2"/>
  </w:style>
  <w:style w:type="character" w:customStyle="1" w:styleId="woocommerce-price-currencysymbol">
    <w:name w:val="woocommerce-price-currencysymbol"/>
    <w:basedOn w:val="DefaultParagraphFont"/>
    <w:rsid w:val="001217C2"/>
  </w:style>
  <w:style w:type="paragraph" w:styleId="ListParagraph">
    <w:name w:val="List Paragraph"/>
    <w:basedOn w:val="Normal"/>
    <w:uiPriority w:val="34"/>
    <w:qFormat/>
    <w:rsid w:val="001217C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217C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ostedin">
    <w:name w:val="posted_in"/>
    <w:basedOn w:val="DefaultParagraphFont"/>
    <w:rsid w:val="001217C2"/>
  </w:style>
  <w:style w:type="character" w:customStyle="1" w:styleId="meta-label">
    <w:name w:val="meta-label"/>
    <w:basedOn w:val="DefaultParagraphFont"/>
    <w:rsid w:val="001217C2"/>
  </w:style>
  <w:style w:type="character" w:styleId="Hyperlink">
    <w:name w:val="Hyperlink"/>
    <w:basedOn w:val="DefaultParagraphFont"/>
    <w:uiPriority w:val="99"/>
    <w:unhideWhenUsed/>
    <w:rsid w:val="001217C2"/>
    <w:rPr>
      <w:color w:val="0000FF"/>
      <w:u w:val="single"/>
    </w:rPr>
  </w:style>
  <w:style w:type="character" w:customStyle="1" w:styleId="meta-sep">
    <w:name w:val="meta-sep"/>
    <w:basedOn w:val="DefaultParagraphFont"/>
    <w:rsid w:val="001217C2"/>
  </w:style>
  <w:style w:type="character" w:customStyle="1" w:styleId="sku">
    <w:name w:val="sku"/>
    <w:basedOn w:val="DefaultParagraphFont"/>
    <w:rsid w:val="001217C2"/>
  </w:style>
  <w:style w:type="paragraph" w:customStyle="1" w:styleId="stock">
    <w:name w:val="stock"/>
    <w:basedOn w:val="Normal"/>
    <w:rsid w:val="001217C2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reen-reader-text">
    <w:name w:val="screen-reader-text"/>
    <w:basedOn w:val="DefaultParagraphFont"/>
    <w:rsid w:val="001217C2"/>
  </w:style>
  <w:style w:type="character" w:styleId="Strong">
    <w:name w:val="Strong"/>
    <w:basedOn w:val="DefaultParagraphFont"/>
    <w:uiPriority w:val="22"/>
    <w:qFormat/>
    <w:rsid w:val="001217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1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enarat.com/product-category/%d8%a7%d9%83%d8%b3%d8%b3%d9%88%d8%a7%d8%b1-%d9%85%d9%86%d8%b2%d9%84%d9%8a/%d8%aa%d8%a7%d8%a8%d9%84%d9%88%d9%87%d8%a7%d8%aa/" TargetMode="External"/><Relationship Id="rId18" Type="http://schemas.openxmlformats.org/officeDocument/2006/relationships/hyperlink" Target="https://kandilegypt.com/ar/dimensions/22-53-cm-ar/" TargetMode="External"/><Relationship Id="rId26" Type="http://schemas.openxmlformats.org/officeDocument/2006/relationships/hyperlink" Target="https://kandilegypt.com/ar/dimensions/27-79-cm-ar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image" Target="media/image3.jpeg"/><Relationship Id="rId12" Type="http://schemas.openxmlformats.org/officeDocument/2006/relationships/hyperlink" Target="https://enarat.com/product-category/%d8%a7%d9%83%d8%b3%d8%b3%d9%88%d8%a7%d8%b1-%d9%85%d9%86%d8%b2%d9%84%d9%8a/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enarat.com/product-category/%d8%a7%d9%83%d8%b3%d8%b3%d9%88%d8%a7%d8%b1-%d9%85%d9%86%d8%b2%d9%84%d9%8a/" TargetMode="External"/><Relationship Id="rId20" Type="http://schemas.openxmlformats.org/officeDocument/2006/relationships/hyperlink" Target="https://kandilegypt.com/ar/style/classic-ar/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kandilegypt.com/ar/style/classic-ar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enarat.com/product-category/%d8%a7%d9%83%d8%b3%d8%b3%d9%88%d8%a7%d8%b1-%d9%85%d9%86%d8%b2%d9%84%d9%8a/%d8%aa%d8%a7%d8%a8%d9%84%d9%88%d9%87%d8%a7%d8%aa/" TargetMode="External"/><Relationship Id="rId23" Type="http://schemas.openxmlformats.org/officeDocument/2006/relationships/hyperlink" Target="https://kandilegypt.com/ar/material/brass-ar/" TargetMode="External"/><Relationship Id="rId28" Type="http://schemas.openxmlformats.org/officeDocument/2006/relationships/hyperlink" Target="https://kandilegypt.com/ar/style/classic-ar/" TargetMode="External"/><Relationship Id="rId10" Type="http://schemas.openxmlformats.org/officeDocument/2006/relationships/image" Target="media/image6.jpeg"/><Relationship Id="rId19" Type="http://schemas.openxmlformats.org/officeDocument/2006/relationships/hyperlink" Target="https://kandilegypt.com/ar/material/brass-ar/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jpeg"/><Relationship Id="rId22" Type="http://schemas.openxmlformats.org/officeDocument/2006/relationships/hyperlink" Target="https://kandilegypt.com/ar/dimensions/25-28-cm-ar/" TargetMode="External"/><Relationship Id="rId27" Type="http://schemas.openxmlformats.org/officeDocument/2006/relationships/hyperlink" Target="https://kandilegypt.com/ar/material/brass-ar/" TargetMode="External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444</Words>
  <Characters>2531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تابلـوه زيـت عـبـارة عن منـظر طبيعي الشلال في الطبيعة الخلابة رسم بالــيد مع اطـ</vt:lpstr>
      <vt:lpstr>تابلوه زيت بيج</vt:lpstr>
      <vt:lpstr>تابلوه زيت ذهبي وسط</vt:lpstr>
      <vt:lpstr>تابلوه زيت شامبين</vt:lpstr>
      <vt:lpstr>طقم تابلوه 3 قطع جوبلان ذهبي</vt:lpstr>
      <vt:lpstr>تابلوه جوبلان ذهبي صغير</vt:lpstr>
      <vt:lpstr>/تابلوه زيت ورد ذهبي كبير</vt:lpstr>
      <vt:lpstr>تابلوه جوبلان ورد بيج</vt:lpstr>
      <vt:lpstr>برواز نحاس عقله + طبق بورسلين مستورد 745 عسلى</vt:lpstr>
      <vt:lpstr>برواز بلاكه نحاس + طبق بورسلين مستورد 743 عسلى</vt:lpstr>
      <vt:lpstr>برواز طويل نحاس + طبق بورسلين مستورد 746 عسلى</vt:lpstr>
      <vt:lpstr>برواز نحاس طويل منظر طبيعي بالطبق</vt:lpstr>
      <vt:lpstr>برواز نحاس شعلة سفير بالطبق اوف وايت</vt:lpstr>
      <vt:lpstr>برواز نحاس ملوكي بالطبق اوف وايت</vt:lpstr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2024-10-01T21:57:00Z</dcterms:created>
  <dcterms:modified xsi:type="dcterms:W3CDTF">2024-10-01T22:13:00Z</dcterms:modified>
</cp:coreProperties>
</file>